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13B5E2" w14:textId="191A5A2B" w:rsidR="001A0B25" w:rsidRPr="006A5D81" w:rsidRDefault="00675A30" w:rsidP="006A5D81">
      <w:pPr>
        <w:jc w:val="center"/>
        <w:rPr>
          <w:rFonts w:ascii="黑体" w:eastAsia="黑体" w:hAnsi="黑体" w:hint="eastAsia"/>
          <w:sz w:val="32"/>
          <w:szCs w:val="32"/>
        </w:rPr>
      </w:pPr>
      <w:r>
        <w:rPr>
          <w:rFonts w:ascii="黑体" w:eastAsia="黑体" w:hAnsi="黑体" w:hint="eastAsia"/>
          <w:sz w:val="32"/>
          <w:szCs w:val="32"/>
        </w:rPr>
        <w:t>基于故事地图的老子</w:t>
      </w:r>
      <w:r w:rsidR="009A3AC8" w:rsidRPr="002D080E">
        <w:rPr>
          <w:rFonts w:ascii="黑体" w:eastAsia="黑体" w:hAnsi="黑体" w:hint="eastAsia"/>
          <w:sz w:val="32"/>
          <w:szCs w:val="32"/>
        </w:rPr>
        <w:t>思想全球传播系统</w:t>
      </w:r>
      <w:r w:rsidR="001A0B25">
        <w:rPr>
          <w:rFonts w:ascii="黑体" w:eastAsia="黑体" w:hAnsi="黑体" w:hint="eastAsia"/>
          <w:sz w:val="32"/>
          <w:szCs w:val="32"/>
        </w:rPr>
        <w:t>的</w:t>
      </w:r>
      <w:r w:rsidR="009A3AC8" w:rsidRPr="002D080E">
        <w:rPr>
          <w:rFonts w:ascii="黑体" w:eastAsia="黑体" w:hAnsi="黑体" w:hint="eastAsia"/>
          <w:sz w:val="32"/>
          <w:szCs w:val="32"/>
        </w:rPr>
        <w:t>设计与实现</w:t>
      </w:r>
    </w:p>
    <w:p w14:paraId="3A356E87" w14:textId="6143D884" w:rsidR="001A0B25" w:rsidRPr="006A5D81" w:rsidRDefault="001124D1" w:rsidP="000A2842">
      <w:pPr>
        <w:adjustRightInd w:val="0"/>
        <w:snapToGrid w:val="0"/>
        <w:jc w:val="center"/>
        <w:rPr>
          <w:rFonts w:eastAsia="黑体"/>
          <w:color w:val="000000" w:themeColor="text1"/>
          <w:szCs w:val="21"/>
          <w:vertAlign w:val="superscript"/>
        </w:rPr>
      </w:pPr>
      <w:ins w:id="0" w:author="cui cui" w:date="2022-05-18T15:26:00Z">
        <w:r w:rsidRPr="006A5D81">
          <w:rPr>
            <w:rFonts w:eastAsia="黑体" w:hint="eastAsia"/>
            <w:color w:val="000000" w:themeColor="text1"/>
            <w:szCs w:val="21"/>
          </w:rPr>
          <w:t>崔钰</w:t>
        </w:r>
      </w:ins>
      <w:ins w:id="1" w:author="cui cui" w:date="2022-05-18T15:32:00Z">
        <w:r w:rsidR="000A2842" w:rsidRPr="006A5D81">
          <w:rPr>
            <w:rFonts w:eastAsia="黑体" w:hint="eastAsia"/>
            <w:color w:val="000000" w:themeColor="text1"/>
            <w:szCs w:val="21"/>
            <w:vertAlign w:val="superscript"/>
            <w:rPrChange w:id="2" w:author="cui cui" w:date="2022-05-18T15:32:00Z">
              <w:rPr>
                <w:rFonts w:eastAsia="黑体" w:hint="eastAsia"/>
                <w:color w:val="FF0000"/>
                <w:szCs w:val="21"/>
              </w:rPr>
            </w:rPrChange>
          </w:rPr>
          <w:t>1</w:t>
        </w:r>
      </w:ins>
      <w:ins w:id="3" w:author="cui cui" w:date="2022-05-18T15:34:00Z">
        <w:r w:rsidR="000A2842" w:rsidRPr="006A5D81">
          <w:rPr>
            <w:rFonts w:eastAsia="黑体"/>
            <w:color w:val="000000" w:themeColor="text1"/>
            <w:szCs w:val="21"/>
            <w:vertAlign w:val="superscript"/>
          </w:rPr>
          <w:t>23</w:t>
        </w:r>
      </w:ins>
      <w:ins w:id="4" w:author="cui cui" w:date="2022-05-18T15:26:00Z">
        <w:r w:rsidRPr="006A5D81">
          <w:rPr>
            <w:rFonts w:eastAsia="黑体" w:hint="eastAsia"/>
            <w:color w:val="000000" w:themeColor="text1"/>
            <w:szCs w:val="21"/>
          </w:rPr>
          <w:t>，高璐</w:t>
        </w:r>
      </w:ins>
      <w:ins w:id="5" w:author="cui cui" w:date="2022-05-18T15:34:00Z">
        <w:r w:rsidR="000A2842" w:rsidRPr="006A5D81">
          <w:rPr>
            <w:rFonts w:eastAsia="黑体"/>
            <w:color w:val="000000" w:themeColor="text1"/>
            <w:szCs w:val="21"/>
            <w:vertAlign w:val="superscript"/>
          </w:rPr>
          <w:t>123</w:t>
        </w:r>
      </w:ins>
      <w:ins w:id="6" w:author="cui cui" w:date="2022-05-18T15:26:00Z">
        <w:r w:rsidRPr="006A5D81">
          <w:rPr>
            <w:rFonts w:eastAsia="黑体" w:hint="eastAsia"/>
            <w:color w:val="000000" w:themeColor="text1"/>
            <w:szCs w:val="21"/>
          </w:rPr>
          <w:t>，王九科</w:t>
        </w:r>
      </w:ins>
      <w:ins w:id="7" w:author="cui cui" w:date="2022-05-18T15:34:00Z">
        <w:r w:rsidR="000A2842" w:rsidRPr="006A5D81">
          <w:rPr>
            <w:rFonts w:eastAsia="黑体"/>
            <w:color w:val="000000" w:themeColor="text1"/>
            <w:szCs w:val="21"/>
            <w:vertAlign w:val="superscript"/>
          </w:rPr>
          <w:t>123</w:t>
        </w:r>
      </w:ins>
      <w:ins w:id="8" w:author="cui cui" w:date="2022-05-18T15:26:00Z">
        <w:r w:rsidRPr="006A5D81">
          <w:rPr>
            <w:rFonts w:eastAsia="黑体" w:hint="eastAsia"/>
            <w:color w:val="000000" w:themeColor="text1"/>
            <w:szCs w:val="21"/>
          </w:rPr>
          <w:t>，唐曦</w:t>
        </w:r>
      </w:ins>
      <w:ins w:id="9" w:author="cui cui" w:date="2022-05-18T15:34:00Z">
        <w:r w:rsidR="000A2842" w:rsidRPr="006A5D81">
          <w:rPr>
            <w:rFonts w:eastAsia="黑体"/>
            <w:color w:val="000000" w:themeColor="text1"/>
            <w:szCs w:val="21"/>
            <w:vertAlign w:val="superscript"/>
          </w:rPr>
          <w:t>123</w:t>
        </w:r>
      </w:ins>
      <w:ins w:id="10" w:author="cui cui" w:date="2022-05-18T15:26:00Z">
        <w:r w:rsidRPr="006A5D81">
          <w:rPr>
            <w:rFonts w:eastAsia="黑体" w:hint="eastAsia"/>
            <w:color w:val="000000" w:themeColor="text1"/>
            <w:szCs w:val="21"/>
          </w:rPr>
          <w:t>，姚申君</w:t>
        </w:r>
      </w:ins>
      <w:ins w:id="11" w:author="cui cui" w:date="2022-05-18T15:34:00Z">
        <w:r w:rsidR="000A2842" w:rsidRPr="006A5D81">
          <w:rPr>
            <w:rFonts w:eastAsia="黑体"/>
            <w:color w:val="000000" w:themeColor="text1"/>
            <w:szCs w:val="21"/>
            <w:vertAlign w:val="superscript"/>
          </w:rPr>
          <w:t>123</w:t>
        </w:r>
      </w:ins>
      <w:ins w:id="12" w:author="cui cui" w:date="2022-05-18T15:26:00Z">
        <w:r w:rsidRPr="006A5D81">
          <w:rPr>
            <w:rFonts w:eastAsia="黑体" w:hint="eastAsia"/>
            <w:color w:val="000000" w:themeColor="text1"/>
            <w:szCs w:val="21"/>
          </w:rPr>
          <w:t>，余柏</w:t>
        </w:r>
        <w:proofErr w:type="gramStart"/>
        <w:r w:rsidRPr="006A5D81">
          <w:rPr>
            <w:rFonts w:eastAsia="黑体" w:hint="eastAsia"/>
            <w:color w:val="000000" w:themeColor="text1"/>
            <w:szCs w:val="21"/>
          </w:rPr>
          <w:t>蒗</w:t>
        </w:r>
      </w:ins>
      <w:proofErr w:type="gramEnd"/>
      <w:ins w:id="13" w:author="cui cui" w:date="2022-05-18T15:34:00Z">
        <w:r w:rsidR="000A2842" w:rsidRPr="006A5D81">
          <w:rPr>
            <w:rFonts w:eastAsia="黑体"/>
            <w:color w:val="000000" w:themeColor="text1"/>
            <w:szCs w:val="21"/>
            <w:vertAlign w:val="superscript"/>
          </w:rPr>
          <w:t>123</w:t>
        </w:r>
      </w:ins>
    </w:p>
    <w:p w14:paraId="02D63A04" w14:textId="77777777" w:rsidR="006A5D81" w:rsidRPr="006A5D81" w:rsidDel="001124D1" w:rsidRDefault="006A5D81" w:rsidP="001A0B25">
      <w:pPr>
        <w:snapToGrid w:val="0"/>
        <w:jc w:val="center"/>
        <w:rPr>
          <w:del w:id="14" w:author="cui cui" w:date="2022-05-18T15:26:00Z"/>
          <w:rFonts w:eastAsia="黑体"/>
          <w:color w:val="000000" w:themeColor="text1"/>
          <w:szCs w:val="21"/>
          <w:vertAlign w:val="superscript"/>
        </w:rPr>
      </w:pPr>
    </w:p>
    <w:p w14:paraId="0673D687" w14:textId="06D4D84F" w:rsidR="000A2842" w:rsidRPr="006A5D81" w:rsidRDefault="001A0B25" w:rsidP="000A2842">
      <w:pPr>
        <w:adjustRightInd w:val="0"/>
        <w:snapToGrid w:val="0"/>
        <w:jc w:val="center"/>
        <w:rPr>
          <w:ins w:id="15" w:author="cui cui" w:date="2022-05-18T15:33:00Z"/>
          <w:rFonts w:eastAsia="黑体"/>
          <w:color w:val="000000" w:themeColor="text1"/>
          <w:szCs w:val="21"/>
        </w:rPr>
      </w:pPr>
      <w:r w:rsidRPr="006A5D81">
        <w:rPr>
          <w:rFonts w:eastAsia="黑体" w:hint="eastAsia"/>
          <w:color w:val="000000" w:themeColor="text1"/>
          <w:szCs w:val="21"/>
        </w:rPr>
        <w:t>（</w:t>
      </w:r>
      <w:ins w:id="16" w:author="cui cui" w:date="2022-05-18T15:33:00Z">
        <w:r w:rsidR="000A2842" w:rsidRPr="006A5D81">
          <w:rPr>
            <w:rFonts w:eastAsia="黑体"/>
            <w:color w:val="000000" w:themeColor="text1"/>
            <w:szCs w:val="21"/>
          </w:rPr>
          <w:t xml:space="preserve">1. </w:t>
        </w:r>
        <w:r w:rsidR="000A2842" w:rsidRPr="006A5D81">
          <w:rPr>
            <w:rFonts w:eastAsia="黑体"/>
            <w:color w:val="000000" w:themeColor="text1"/>
            <w:szCs w:val="21"/>
          </w:rPr>
          <w:t>地理信息科学教育部重点实验室，上海，</w:t>
        </w:r>
        <w:r w:rsidR="000A2842" w:rsidRPr="006A5D81">
          <w:rPr>
            <w:rFonts w:eastAsia="黑体"/>
            <w:color w:val="000000" w:themeColor="text1"/>
            <w:szCs w:val="21"/>
          </w:rPr>
          <w:t>200241</w:t>
        </w:r>
        <w:r w:rsidR="000A2842" w:rsidRPr="006A5D81">
          <w:rPr>
            <w:rFonts w:eastAsia="黑体"/>
            <w:color w:val="000000" w:themeColor="text1"/>
            <w:szCs w:val="21"/>
          </w:rPr>
          <w:t>；</w:t>
        </w:r>
      </w:ins>
    </w:p>
    <w:p w14:paraId="24F9B716" w14:textId="77777777" w:rsidR="000A2842" w:rsidRPr="006A5D81" w:rsidRDefault="000A2842" w:rsidP="000A2842">
      <w:pPr>
        <w:adjustRightInd w:val="0"/>
        <w:snapToGrid w:val="0"/>
        <w:jc w:val="center"/>
        <w:rPr>
          <w:ins w:id="17" w:author="cui cui" w:date="2022-05-18T15:33:00Z"/>
          <w:rFonts w:eastAsia="黑体"/>
          <w:color w:val="000000" w:themeColor="text1"/>
          <w:szCs w:val="21"/>
        </w:rPr>
      </w:pPr>
      <w:ins w:id="18" w:author="cui cui" w:date="2022-05-18T15:33:00Z">
        <w:r w:rsidRPr="006A5D81">
          <w:rPr>
            <w:rFonts w:eastAsia="黑体"/>
            <w:color w:val="000000" w:themeColor="text1"/>
            <w:szCs w:val="21"/>
          </w:rPr>
          <w:t xml:space="preserve">2. </w:t>
        </w:r>
        <w:r w:rsidRPr="006A5D81">
          <w:rPr>
            <w:rFonts w:eastAsia="黑体"/>
            <w:color w:val="000000" w:themeColor="text1"/>
            <w:szCs w:val="21"/>
          </w:rPr>
          <w:t>华东师范大学地理科学学院，上海，</w:t>
        </w:r>
        <w:r w:rsidRPr="006A5D81">
          <w:rPr>
            <w:rFonts w:eastAsia="黑体"/>
            <w:color w:val="000000" w:themeColor="text1"/>
            <w:szCs w:val="21"/>
          </w:rPr>
          <w:t>200241</w:t>
        </w:r>
        <w:r w:rsidRPr="006A5D81">
          <w:rPr>
            <w:rFonts w:eastAsia="黑体"/>
            <w:color w:val="000000" w:themeColor="text1"/>
            <w:szCs w:val="21"/>
          </w:rPr>
          <w:t>；</w:t>
        </w:r>
      </w:ins>
    </w:p>
    <w:p w14:paraId="3EF01229" w14:textId="12245C88" w:rsidR="001A0B25" w:rsidRPr="006A5D81" w:rsidRDefault="000A2842" w:rsidP="006A5D81">
      <w:pPr>
        <w:adjustRightInd w:val="0"/>
        <w:snapToGrid w:val="0"/>
        <w:jc w:val="center"/>
        <w:rPr>
          <w:rFonts w:eastAsia="黑体"/>
          <w:color w:val="000000" w:themeColor="text1"/>
          <w:szCs w:val="21"/>
        </w:rPr>
      </w:pPr>
      <w:ins w:id="19" w:author="cui cui" w:date="2022-05-18T15:33:00Z">
        <w:r w:rsidRPr="006A5D81">
          <w:rPr>
            <w:rFonts w:eastAsia="黑体"/>
            <w:color w:val="000000" w:themeColor="text1"/>
            <w:szCs w:val="21"/>
          </w:rPr>
          <w:t xml:space="preserve">3. </w:t>
        </w:r>
        <w:r w:rsidRPr="006A5D81">
          <w:rPr>
            <w:rFonts w:eastAsia="黑体"/>
            <w:color w:val="000000" w:themeColor="text1"/>
            <w:szCs w:val="21"/>
          </w:rPr>
          <w:t>自然资源部超大城市自然资源时空大数据分析应用重点实验室，上海，</w:t>
        </w:r>
        <w:r w:rsidRPr="006A5D81">
          <w:rPr>
            <w:rFonts w:eastAsia="黑体"/>
            <w:color w:val="000000" w:themeColor="text1"/>
            <w:szCs w:val="21"/>
          </w:rPr>
          <w:t>200241</w:t>
        </w:r>
      </w:ins>
      <w:r w:rsidR="001A0B25" w:rsidRPr="006A5D81">
        <w:rPr>
          <w:rFonts w:eastAsia="黑体" w:hint="eastAsia"/>
          <w:color w:val="000000" w:themeColor="text1"/>
          <w:szCs w:val="21"/>
        </w:rPr>
        <w:t>）</w:t>
      </w:r>
    </w:p>
    <w:p w14:paraId="1AF59420" w14:textId="77777777" w:rsidR="001A0B25" w:rsidRDefault="001A0B25" w:rsidP="001A0B25">
      <w:pPr>
        <w:snapToGrid w:val="0"/>
        <w:jc w:val="center"/>
        <w:rPr>
          <w:rFonts w:eastAsia="黑体"/>
          <w:szCs w:val="21"/>
        </w:rPr>
      </w:pPr>
    </w:p>
    <w:p w14:paraId="5A40524F" w14:textId="15D431EA" w:rsidR="001A0B25" w:rsidRDefault="001A0B25" w:rsidP="001A0B25">
      <w:pPr>
        <w:snapToGrid w:val="0"/>
        <w:rPr>
          <w:rFonts w:eastAsia="宋体"/>
          <w:szCs w:val="21"/>
        </w:rPr>
      </w:pPr>
      <w:r w:rsidRPr="00100CD0">
        <w:rPr>
          <w:rFonts w:hint="eastAsia"/>
          <w:b/>
          <w:color w:val="000000" w:themeColor="text1"/>
          <w:szCs w:val="21"/>
        </w:rPr>
        <w:t>摘要：</w:t>
      </w:r>
      <w:r w:rsidR="00F80BFA" w:rsidRPr="00100CD0">
        <w:rPr>
          <w:rFonts w:hint="eastAsia"/>
          <w:color w:val="000000" w:themeColor="text1"/>
          <w:szCs w:val="21"/>
        </w:rPr>
        <w:t>针对现有历史地理信息平台存在的专业性较强、通用性较差和对中国历史上具有重要影响力的哲学思想传播研究时空挖掘和演化方面匮乏的问题，本文</w:t>
      </w:r>
      <w:r w:rsidR="00EA382E">
        <w:rPr>
          <w:rFonts w:hint="eastAsia"/>
          <w:color w:val="000000" w:themeColor="text1"/>
          <w:szCs w:val="21"/>
        </w:rPr>
        <w:t>以老子思想传播为例，</w:t>
      </w:r>
      <w:r w:rsidR="00F80BFA" w:rsidRPr="00100CD0">
        <w:rPr>
          <w:rFonts w:hint="eastAsia"/>
          <w:color w:val="000000" w:themeColor="text1"/>
          <w:szCs w:val="21"/>
        </w:rPr>
        <w:t>通过利用时空数据模型、</w:t>
      </w:r>
      <w:r w:rsidR="00F80BFA" w:rsidRPr="00100CD0">
        <w:rPr>
          <w:color w:val="000000" w:themeColor="text1"/>
          <w:szCs w:val="21"/>
        </w:rPr>
        <w:t>GIS空间分析方法、地图设计理论、GIS可视化及</w:t>
      </w:r>
      <w:proofErr w:type="spellStart"/>
      <w:r w:rsidR="00F80BFA" w:rsidRPr="00100CD0">
        <w:rPr>
          <w:color w:val="000000" w:themeColor="text1"/>
          <w:szCs w:val="21"/>
        </w:rPr>
        <w:t>WebGIS</w:t>
      </w:r>
      <w:proofErr w:type="spellEnd"/>
      <w:r w:rsidR="00F80BFA" w:rsidRPr="00100CD0">
        <w:rPr>
          <w:color w:val="000000" w:themeColor="text1"/>
          <w:szCs w:val="21"/>
        </w:rPr>
        <w:t>开发技术，将各类非结构化的历史材料进行时空数据建模，构建老子思想传播时空数据库，研发老子思想全球传播地理信息开放平台，运用多种空间可视化手段从全球视野对老子思想的演变、发展和接受进行分析与模拟</w:t>
      </w:r>
      <w:r w:rsidR="00EA382E">
        <w:rPr>
          <w:rFonts w:hint="eastAsia"/>
          <w:color w:val="000000" w:themeColor="text1"/>
          <w:szCs w:val="21"/>
        </w:rPr>
        <w:t>，</w:t>
      </w:r>
      <w:r w:rsidR="00F80BFA" w:rsidRPr="00100CD0">
        <w:rPr>
          <w:rFonts w:hint="eastAsia"/>
          <w:color w:val="000000" w:themeColor="text1"/>
          <w:szCs w:val="21"/>
        </w:rPr>
        <w:t>为其</w:t>
      </w:r>
      <w:r w:rsidR="001521D8">
        <w:rPr>
          <w:rFonts w:hint="eastAsia"/>
          <w:color w:val="000000" w:themeColor="text1"/>
          <w:szCs w:val="21"/>
        </w:rPr>
        <w:t>它</w:t>
      </w:r>
      <w:r w:rsidR="00F80BFA" w:rsidRPr="00100CD0">
        <w:rPr>
          <w:rFonts w:hint="eastAsia"/>
          <w:color w:val="000000" w:themeColor="text1"/>
          <w:szCs w:val="21"/>
        </w:rPr>
        <w:t>哲学思想传播的研究提供参考。</w:t>
      </w:r>
    </w:p>
    <w:p w14:paraId="70A293DD" w14:textId="77777777" w:rsidR="001A0B25" w:rsidRDefault="001A0B25" w:rsidP="001A0B25">
      <w:pPr>
        <w:snapToGrid w:val="0"/>
        <w:rPr>
          <w:szCs w:val="21"/>
        </w:rPr>
      </w:pPr>
    </w:p>
    <w:p w14:paraId="280F6618" w14:textId="1974F92E" w:rsidR="001A0B25" w:rsidRDefault="001A0B25" w:rsidP="001A0B25">
      <w:pPr>
        <w:snapToGrid w:val="0"/>
        <w:rPr>
          <w:szCs w:val="21"/>
        </w:rPr>
      </w:pPr>
      <w:r>
        <w:rPr>
          <w:rFonts w:hint="eastAsia"/>
          <w:b/>
          <w:szCs w:val="21"/>
        </w:rPr>
        <w:t>关键词：</w:t>
      </w:r>
      <w:r w:rsidR="00100CD0" w:rsidRPr="00100CD0">
        <w:rPr>
          <w:rFonts w:hint="eastAsia"/>
          <w:szCs w:val="21"/>
        </w:rPr>
        <w:t>历史地理信息</w:t>
      </w:r>
      <w:r>
        <w:rPr>
          <w:rFonts w:hint="eastAsia"/>
          <w:szCs w:val="21"/>
        </w:rPr>
        <w:t>；</w:t>
      </w:r>
      <w:r w:rsidR="00100CD0">
        <w:rPr>
          <w:rFonts w:hint="eastAsia"/>
          <w:szCs w:val="21"/>
        </w:rPr>
        <w:t>时空数据库</w:t>
      </w:r>
      <w:r>
        <w:rPr>
          <w:rFonts w:hint="eastAsia"/>
          <w:szCs w:val="21"/>
        </w:rPr>
        <w:t>；</w:t>
      </w:r>
      <w:r w:rsidR="00100CD0">
        <w:rPr>
          <w:rFonts w:hint="eastAsia"/>
          <w:szCs w:val="21"/>
        </w:rPr>
        <w:t>老子思想传播</w:t>
      </w:r>
      <w:r>
        <w:rPr>
          <w:rFonts w:hint="eastAsia"/>
          <w:szCs w:val="21"/>
        </w:rPr>
        <w:t>；</w:t>
      </w:r>
      <w:r w:rsidR="00100CD0">
        <w:rPr>
          <w:rFonts w:hint="eastAsia"/>
          <w:szCs w:val="21"/>
        </w:rPr>
        <w:t>故事地图</w:t>
      </w:r>
      <w:r>
        <w:rPr>
          <w:rFonts w:hint="eastAsia"/>
          <w:szCs w:val="21"/>
        </w:rPr>
        <w:t>；</w:t>
      </w:r>
      <w:r w:rsidR="00100CD0">
        <w:rPr>
          <w:szCs w:val="21"/>
        </w:rPr>
        <w:t xml:space="preserve"> </w:t>
      </w:r>
    </w:p>
    <w:p w14:paraId="71CC7444" w14:textId="77777777" w:rsidR="001A0B25" w:rsidRDefault="001A0B25" w:rsidP="001A0B25">
      <w:pPr>
        <w:snapToGrid w:val="0"/>
        <w:rPr>
          <w:szCs w:val="21"/>
        </w:rPr>
      </w:pPr>
    </w:p>
    <w:p w14:paraId="20AF3907" w14:textId="77777777" w:rsidR="001A0B25" w:rsidRDefault="001A0B25" w:rsidP="001A0B25">
      <w:pPr>
        <w:widowControl/>
        <w:spacing w:line="260" w:lineRule="exact"/>
        <w:jc w:val="left"/>
        <w:rPr>
          <w:szCs w:val="21"/>
        </w:rPr>
      </w:pPr>
      <w:r>
        <w:rPr>
          <w:rFonts w:eastAsia="黑体" w:hint="eastAsia"/>
          <w:szCs w:val="21"/>
        </w:rPr>
        <w:t>【中图分类号】</w:t>
      </w:r>
      <w:r>
        <w:rPr>
          <w:rFonts w:eastAsia="黑体"/>
          <w:szCs w:val="21"/>
        </w:rPr>
        <w:t xml:space="preserve">P       </w:t>
      </w:r>
      <w:r>
        <w:rPr>
          <w:rFonts w:eastAsia="黑体" w:hint="eastAsia"/>
          <w:szCs w:val="21"/>
        </w:rPr>
        <w:t>【文献标志码】</w:t>
      </w:r>
      <w:r>
        <w:rPr>
          <w:szCs w:val="21"/>
        </w:rPr>
        <w:t xml:space="preserve">A   </w:t>
      </w:r>
      <w:r>
        <w:rPr>
          <w:rFonts w:eastAsia="黑体"/>
          <w:szCs w:val="21"/>
        </w:rPr>
        <w:t xml:space="preserve">  </w:t>
      </w:r>
      <w:r>
        <w:rPr>
          <w:rFonts w:eastAsia="黑体" w:hint="eastAsia"/>
          <w:szCs w:val="21"/>
        </w:rPr>
        <w:t>【文章编号】</w:t>
      </w:r>
      <w:r w:rsidRPr="001A0B25">
        <w:rPr>
          <w:rFonts w:ascii="Times New Roman" w:hAnsi="Times New Roman" w:cs="Times New Roman"/>
          <w:szCs w:val="21"/>
        </w:rPr>
        <w:t>1009-2307</w:t>
      </w:r>
      <w:r w:rsidRPr="001A0B25">
        <w:rPr>
          <w:rFonts w:ascii="Times New Roman" w:hAnsi="Times New Roman" w:cs="Times New Roman"/>
          <w:szCs w:val="21"/>
        </w:rPr>
        <w:t>（</w:t>
      </w:r>
      <w:r w:rsidRPr="001A0B25">
        <w:rPr>
          <w:rFonts w:ascii="Times New Roman" w:hAnsi="Times New Roman" w:cs="Times New Roman"/>
          <w:szCs w:val="21"/>
        </w:rPr>
        <w:t xml:space="preserve">20  </w:t>
      </w:r>
      <w:r w:rsidRPr="001A0B25">
        <w:rPr>
          <w:rFonts w:ascii="Times New Roman" w:hAnsi="Times New Roman" w:cs="Times New Roman"/>
          <w:szCs w:val="21"/>
        </w:rPr>
        <w:t>）</w:t>
      </w:r>
      <w:r w:rsidRPr="001A0B25">
        <w:rPr>
          <w:rFonts w:ascii="Times New Roman" w:hAnsi="Times New Roman" w:cs="Times New Roman"/>
          <w:szCs w:val="21"/>
        </w:rPr>
        <w:t>0 -    -</w:t>
      </w:r>
    </w:p>
    <w:p w14:paraId="3AE43A3C" w14:textId="77777777" w:rsidR="001A0B25" w:rsidRPr="001A0B25" w:rsidRDefault="001A0B25" w:rsidP="001A0B25">
      <w:pPr>
        <w:widowControl/>
        <w:spacing w:line="260" w:lineRule="exact"/>
        <w:jc w:val="left"/>
        <w:rPr>
          <w:kern w:val="0"/>
          <w:sz w:val="20"/>
          <w:szCs w:val="20"/>
        </w:rPr>
      </w:pPr>
    </w:p>
    <w:p w14:paraId="609AD4E1" w14:textId="227B5B48" w:rsidR="001A0B25" w:rsidRPr="001A0B25" w:rsidRDefault="00100CD0" w:rsidP="001A0B25">
      <w:pPr>
        <w:snapToGrid w:val="0"/>
        <w:jc w:val="center"/>
        <w:rPr>
          <w:rFonts w:ascii="Times New Roman" w:hAnsi="Times New Roman" w:cs="Times New Roman"/>
          <w:sz w:val="32"/>
          <w:szCs w:val="32"/>
        </w:rPr>
      </w:pPr>
      <w:r w:rsidRPr="00100CD0">
        <w:rPr>
          <w:rFonts w:ascii="Times New Roman" w:hAnsi="Times New Roman" w:cs="Times New Roman"/>
          <w:sz w:val="32"/>
          <w:szCs w:val="32"/>
        </w:rPr>
        <w:t>Design and implementation</w:t>
      </w:r>
      <w:r w:rsidR="001A0B25" w:rsidRPr="001A0B25">
        <w:rPr>
          <w:rFonts w:ascii="Times New Roman" w:hAnsi="Times New Roman" w:cs="Times New Roman"/>
          <w:sz w:val="32"/>
          <w:szCs w:val="32"/>
        </w:rPr>
        <w:t xml:space="preserve"> on </w:t>
      </w:r>
      <w:bookmarkStart w:id="20" w:name="OLE_LINK2"/>
      <w:bookmarkStart w:id="21" w:name="OLE_LINK32"/>
      <w:r>
        <w:rPr>
          <w:rFonts w:ascii="Times New Roman" w:hAnsi="Times New Roman" w:cs="Times New Roman" w:hint="eastAsia"/>
          <w:sz w:val="32"/>
          <w:szCs w:val="32"/>
        </w:rPr>
        <w:t>the</w:t>
      </w:r>
      <w:r>
        <w:rPr>
          <w:rFonts w:ascii="Times New Roman" w:hAnsi="Times New Roman" w:cs="Times New Roman"/>
          <w:sz w:val="32"/>
          <w:szCs w:val="32"/>
        </w:rPr>
        <w:t xml:space="preserve"> </w:t>
      </w:r>
      <w:r w:rsidRPr="00100CD0">
        <w:rPr>
          <w:rFonts w:ascii="Times New Roman" w:hAnsi="Times New Roman" w:cs="Times New Roman"/>
          <w:sz w:val="32"/>
          <w:szCs w:val="32"/>
        </w:rPr>
        <w:t>global spread</w:t>
      </w:r>
      <w:r>
        <w:rPr>
          <w:rFonts w:ascii="Times New Roman" w:hAnsi="Times New Roman" w:cs="Times New Roman"/>
          <w:sz w:val="32"/>
          <w:szCs w:val="32"/>
        </w:rPr>
        <w:t xml:space="preserve"> system</w:t>
      </w:r>
      <w:bookmarkStart w:id="22" w:name="OLE_LINK1"/>
      <w:r w:rsidR="001A0B25" w:rsidRPr="001A0B25">
        <w:rPr>
          <w:rFonts w:ascii="Times New Roman" w:hAnsi="Times New Roman" w:cs="Times New Roman"/>
          <w:sz w:val="32"/>
          <w:szCs w:val="32"/>
        </w:rPr>
        <w:t xml:space="preserve"> </w:t>
      </w:r>
      <w:bookmarkEnd w:id="20"/>
      <w:bookmarkEnd w:id="21"/>
      <w:bookmarkEnd w:id="22"/>
      <w:r>
        <w:rPr>
          <w:rFonts w:ascii="Times New Roman" w:hAnsi="Times New Roman" w:cs="Times New Roman"/>
          <w:sz w:val="32"/>
          <w:szCs w:val="32"/>
        </w:rPr>
        <w:t xml:space="preserve">for </w:t>
      </w:r>
      <w:proofErr w:type="spellStart"/>
      <w:r>
        <w:rPr>
          <w:rFonts w:ascii="Times New Roman" w:hAnsi="Times New Roman" w:cs="Times New Roman"/>
          <w:sz w:val="32"/>
          <w:szCs w:val="32"/>
        </w:rPr>
        <w:t>laozi</w:t>
      </w:r>
      <w:r w:rsidR="00675A30">
        <w:rPr>
          <w:rFonts w:ascii="Times New Roman" w:hAnsi="Times New Roman" w:cs="Times New Roman"/>
          <w:sz w:val="32"/>
          <w:szCs w:val="32"/>
        </w:rPr>
        <w:t>'</w:t>
      </w:r>
      <w:r>
        <w:rPr>
          <w:rFonts w:ascii="Times New Roman" w:hAnsi="Times New Roman" w:cs="Times New Roman"/>
          <w:sz w:val="32"/>
          <w:szCs w:val="32"/>
        </w:rPr>
        <w:t>s</w:t>
      </w:r>
      <w:proofErr w:type="spellEnd"/>
      <w:r>
        <w:rPr>
          <w:rFonts w:ascii="Times New Roman" w:hAnsi="Times New Roman" w:cs="Times New Roman"/>
          <w:sz w:val="32"/>
          <w:szCs w:val="32"/>
        </w:rPr>
        <w:t xml:space="preserve"> thoughts</w:t>
      </w:r>
    </w:p>
    <w:p w14:paraId="6332FD03" w14:textId="3B0EE38E" w:rsidR="00EF590F" w:rsidRPr="006A5D81" w:rsidRDefault="00EF590F" w:rsidP="00471957">
      <w:pPr>
        <w:snapToGrid w:val="0"/>
        <w:ind w:left="142"/>
        <w:jc w:val="center"/>
        <w:rPr>
          <w:rFonts w:ascii="Times New Roman" w:hAnsi="Times New Roman" w:cs="Times New Roman"/>
          <w:i/>
          <w:iCs/>
          <w:color w:val="000000" w:themeColor="text1"/>
          <w:szCs w:val="21"/>
        </w:rPr>
      </w:pPr>
      <w:ins w:id="23" w:author="cui cui" w:date="2022-05-18T15:41:00Z">
        <w:r w:rsidRPr="006A5D81">
          <w:rPr>
            <w:rFonts w:ascii="Times New Roman" w:hAnsi="Times New Roman" w:cs="Times New Roman"/>
            <w:i/>
            <w:iCs/>
            <w:color w:val="000000" w:themeColor="text1"/>
            <w:szCs w:val="21"/>
          </w:rPr>
          <w:t xml:space="preserve">CUI </w:t>
        </w:r>
        <w:proofErr w:type="spellStart"/>
        <w:proofErr w:type="gramStart"/>
        <w:r w:rsidRPr="006A5D81">
          <w:rPr>
            <w:rFonts w:ascii="Times New Roman" w:hAnsi="Times New Roman" w:cs="Times New Roman"/>
            <w:i/>
            <w:iCs/>
            <w:color w:val="000000" w:themeColor="text1"/>
            <w:szCs w:val="21"/>
          </w:rPr>
          <w:t>Y</w:t>
        </w:r>
        <w:r w:rsidRPr="006A5D81">
          <w:rPr>
            <w:rFonts w:ascii="Times New Roman" w:hAnsi="Times New Roman" w:cs="Times New Roman" w:hint="eastAsia"/>
            <w:i/>
            <w:iCs/>
            <w:color w:val="000000" w:themeColor="text1"/>
            <w:szCs w:val="21"/>
          </w:rPr>
          <w:t>u,</w:t>
        </w:r>
      </w:ins>
      <w:ins w:id="24" w:author="cui cui" w:date="2022-05-18T15:43:00Z">
        <w:r w:rsidRPr="006A5D81">
          <w:rPr>
            <w:rFonts w:ascii="Times New Roman" w:hAnsi="Times New Roman" w:cs="Times New Roman"/>
            <w:i/>
            <w:iCs/>
            <w:color w:val="000000" w:themeColor="text1"/>
            <w:szCs w:val="21"/>
          </w:rPr>
          <w:t>GAO</w:t>
        </w:r>
        <w:proofErr w:type="spellEnd"/>
        <w:proofErr w:type="gramEnd"/>
        <w:r w:rsidRPr="006A5D81">
          <w:rPr>
            <w:rFonts w:ascii="Times New Roman" w:hAnsi="Times New Roman" w:cs="Times New Roman"/>
            <w:i/>
            <w:iCs/>
            <w:color w:val="000000" w:themeColor="text1"/>
            <w:szCs w:val="21"/>
          </w:rPr>
          <w:t xml:space="preserve"> </w:t>
        </w:r>
        <w:proofErr w:type="spellStart"/>
        <w:r w:rsidRPr="006A5D81">
          <w:rPr>
            <w:rFonts w:ascii="Times New Roman" w:hAnsi="Times New Roman" w:cs="Times New Roman"/>
            <w:i/>
            <w:iCs/>
            <w:color w:val="000000" w:themeColor="text1"/>
            <w:szCs w:val="21"/>
          </w:rPr>
          <w:t>Lu,WANG</w:t>
        </w:r>
        <w:proofErr w:type="spellEnd"/>
        <w:r w:rsidRPr="006A5D81">
          <w:rPr>
            <w:rFonts w:ascii="Times New Roman" w:hAnsi="Times New Roman" w:cs="Times New Roman"/>
            <w:i/>
            <w:iCs/>
            <w:color w:val="000000" w:themeColor="text1"/>
            <w:szCs w:val="21"/>
          </w:rPr>
          <w:t xml:space="preserve"> </w:t>
        </w:r>
        <w:proofErr w:type="spellStart"/>
        <w:r w:rsidRPr="006A5D81">
          <w:rPr>
            <w:rFonts w:ascii="Times New Roman" w:hAnsi="Times New Roman" w:cs="Times New Roman"/>
            <w:i/>
            <w:iCs/>
            <w:color w:val="000000" w:themeColor="text1"/>
            <w:szCs w:val="21"/>
          </w:rPr>
          <w:t>Jiuke,TANG</w:t>
        </w:r>
        <w:proofErr w:type="spellEnd"/>
        <w:r w:rsidRPr="006A5D81">
          <w:rPr>
            <w:rFonts w:ascii="Times New Roman" w:hAnsi="Times New Roman" w:cs="Times New Roman"/>
            <w:i/>
            <w:iCs/>
            <w:color w:val="000000" w:themeColor="text1"/>
            <w:szCs w:val="21"/>
          </w:rPr>
          <w:t xml:space="preserve"> </w:t>
        </w:r>
        <w:proofErr w:type="spellStart"/>
        <w:r w:rsidRPr="006A5D81">
          <w:rPr>
            <w:rFonts w:ascii="Times New Roman" w:hAnsi="Times New Roman" w:cs="Times New Roman"/>
            <w:i/>
            <w:iCs/>
            <w:color w:val="000000" w:themeColor="text1"/>
            <w:szCs w:val="21"/>
          </w:rPr>
          <w:t>Xi,YAO</w:t>
        </w:r>
        <w:proofErr w:type="spellEnd"/>
        <w:r w:rsidRPr="006A5D81">
          <w:rPr>
            <w:rFonts w:ascii="Times New Roman" w:hAnsi="Times New Roman" w:cs="Times New Roman"/>
            <w:i/>
            <w:iCs/>
            <w:color w:val="000000" w:themeColor="text1"/>
            <w:szCs w:val="21"/>
          </w:rPr>
          <w:t xml:space="preserve"> </w:t>
        </w:r>
        <w:proofErr w:type="spellStart"/>
        <w:r w:rsidRPr="006A5D81">
          <w:rPr>
            <w:rFonts w:ascii="Times New Roman" w:hAnsi="Times New Roman" w:cs="Times New Roman"/>
            <w:i/>
            <w:iCs/>
            <w:color w:val="000000" w:themeColor="text1"/>
            <w:szCs w:val="21"/>
          </w:rPr>
          <w:t>Shenjun</w:t>
        </w:r>
      </w:ins>
      <w:ins w:id="25" w:author="cui cui" w:date="2022-05-18T15:44:00Z">
        <w:r w:rsidRPr="006A5D81">
          <w:rPr>
            <w:rFonts w:ascii="Times New Roman" w:hAnsi="Times New Roman" w:cs="Times New Roman"/>
            <w:i/>
            <w:iCs/>
            <w:color w:val="000000" w:themeColor="text1"/>
            <w:szCs w:val="21"/>
          </w:rPr>
          <w:t>,YU</w:t>
        </w:r>
        <w:proofErr w:type="spellEnd"/>
        <w:r w:rsidRPr="006A5D81">
          <w:rPr>
            <w:rFonts w:ascii="Times New Roman" w:hAnsi="Times New Roman" w:cs="Times New Roman"/>
            <w:i/>
            <w:iCs/>
            <w:color w:val="000000" w:themeColor="text1"/>
            <w:szCs w:val="21"/>
          </w:rPr>
          <w:t xml:space="preserve"> </w:t>
        </w:r>
        <w:proofErr w:type="spellStart"/>
        <w:r w:rsidRPr="006A5D81">
          <w:rPr>
            <w:rFonts w:ascii="Times New Roman" w:hAnsi="Times New Roman" w:cs="Times New Roman"/>
            <w:i/>
            <w:iCs/>
            <w:color w:val="000000" w:themeColor="text1"/>
            <w:szCs w:val="21"/>
          </w:rPr>
          <w:t>Bailang</w:t>
        </w:r>
      </w:ins>
      <w:proofErr w:type="spellEnd"/>
    </w:p>
    <w:p w14:paraId="453C8638" w14:textId="77777777" w:rsidR="00471957" w:rsidRPr="006A5D81" w:rsidDel="00EF590F" w:rsidRDefault="00471957" w:rsidP="00EF590F">
      <w:pPr>
        <w:snapToGrid w:val="0"/>
        <w:jc w:val="center"/>
        <w:rPr>
          <w:del w:id="26" w:author="cui cui" w:date="2022-05-18T15:41:00Z"/>
          <w:rFonts w:ascii="Times New Roman" w:hAnsi="Times New Roman" w:cs="Times New Roman" w:hint="eastAsia"/>
          <w:color w:val="000000" w:themeColor="text1"/>
          <w:szCs w:val="21"/>
          <w:vertAlign w:val="superscript"/>
          <w:rPrChange w:id="27" w:author="cui cui" w:date="2022-05-18T15:41:00Z">
            <w:rPr>
              <w:del w:id="28" w:author="cui cui" w:date="2022-05-18T15:41:00Z"/>
              <w:rFonts w:ascii="Times New Roman" w:hAnsi="Times New Roman" w:cs="Times New Roman" w:hint="eastAsia"/>
              <w:color w:val="FF0000"/>
              <w:szCs w:val="21"/>
            </w:rPr>
          </w:rPrChange>
        </w:rPr>
      </w:pPr>
    </w:p>
    <w:p w14:paraId="3B5FC124" w14:textId="13C3F7E6" w:rsidR="001A0B25" w:rsidRPr="006A5D81" w:rsidRDefault="001A0B25" w:rsidP="00EF590F">
      <w:pPr>
        <w:snapToGrid w:val="0"/>
        <w:ind w:left="142"/>
        <w:rPr>
          <w:rFonts w:ascii="Times New Roman" w:hAnsi="Times New Roman" w:cs="Times New Roman"/>
          <w:color w:val="000000" w:themeColor="text1"/>
          <w:szCs w:val="21"/>
        </w:rPr>
      </w:pPr>
      <w:r w:rsidRPr="006A5D81">
        <w:rPr>
          <w:rFonts w:ascii="Times New Roman" w:hAnsi="Times New Roman" w:cs="Times New Roman"/>
          <w:color w:val="000000" w:themeColor="text1"/>
          <w:szCs w:val="21"/>
        </w:rPr>
        <w:t xml:space="preserve">(1. </w:t>
      </w:r>
      <w:ins w:id="29" w:author="cui cui" w:date="2022-05-18T15:44:00Z">
        <w:r w:rsidR="00EF590F" w:rsidRPr="006A5D81">
          <w:rPr>
            <w:rFonts w:ascii="Times New Roman" w:hAnsi="Times New Roman" w:cs="Times New Roman"/>
            <w:color w:val="000000" w:themeColor="text1"/>
            <w:szCs w:val="21"/>
          </w:rPr>
          <w:t xml:space="preserve">Key Laboratory of Geographic Information Science, Ministry of Education, East China Normal University, Shanghai, 200241, </w:t>
        </w:r>
        <w:proofErr w:type="spellStart"/>
        <w:r w:rsidR="00EF590F" w:rsidRPr="006A5D81">
          <w:rPr>
            <w:rFonts w:ascii="Times New Roman" w:hAnsi="Times New Roman" w:cs="Times New Roman"/>
            <w:color w:val="000000" w:themeColor="text1"/>
            <w:szCs w:val="21"/>
          </w:rPr>
          <w:t>China</w:t>
        </w:r>
      </w:ins>
      <w:ins w:id="30" w:author="cui cui" w:date="2022-05-18T15:45:00Z">
        <w:r w:rsidR="00471957" w:rsidRPr="006A5D81">
          <w:rPr>
            <w:rFonts w:ascii="Times New Roman" w:hAnsi="Times New Roman" w:cs="Times New Roman"/>
            <w:color w:val="000000" w:themeColor="text1"/>
            <w:szCs w:val="21"/>
          </w:rPr>
          <w:t>;</w:t>
        </w:r>
      </w:ins>
      <w:del w:id="31" w:author="cui cui" w:date="2022-05-18T15:44:00Z">
        <w:r w:rsidRPr="006A5D81" w:rsidDel="00EF590F">
          <w:rPr>
            <w:rFonts w:ascii="Times New Roman" w:hAnsi="Times New Roman" w:cs="Times New Roman"/>
            <w:color w:val="000000" w:themeColor="text1"/>
            <w:szCs w:val="21"/>
          </w:rPr>
          <w:delText xml:space="preserve"> </w:delText>
        </w:r>
      </w:del>
      <w:proofErr w:type="spellEnd"/>
    </w:p>
    <w:p w14:paraId="6009EE33" w14:textId="52F52E75" w:rsidR="00471957" w:rsidRPr="006A5D81" w:rsidDel="00EF590F" w:rsidRDefault="00471957" w:rsidP="00EF590F">
      <w:pPr>
        <w:snapToGrid w:val="0"/>
        <w:ind w:left="142"/>
        <w:rPr>
          <w:del w:id="32" w:author="cui cui" w:date="2022-05-18T15:44:00Z"/>
          <w:rFonts w:ascii="Times New Roman" w:hAnsi="Times New Roman" w:cs="Times New Roman"/>
          <w:color w:val="000000" w:themeColor="text1"/>
          <w:szCs w:val="21"/>
        </w:rPr>
      </w:pPr>
      <w:r w:rsidRPr="006A5D81">
        <w:rPr>
          <w:rFonts w:ascii="Times New Roman" w:hAnsi="Times New Roman" w:cs="Times New Roman"/>
          <w:color w:val="000000" w:themeColor="text1"/>
          <w:szCs w:val="21"/>
        </w:rPr>
        <w:t>2.</w:t>
      </w:r>
    </w:p>
    <w:p w14:paraId="63815B9E" w14:textId="0F4DB3CA" w:rsidR="001A0B25" w:rsidRPr="006A5D81" w:rsidRDefault="00471957" w:rsidP="00EF590F">
      <w:pPr>
        <w:snapToGrid w:val="0"/>
        <w:ind w:left="142"/>
        <w:rPr>
          <w:rFonts w:ascii="Times New Roman" w:hAnsi="Times New Roman" w:cs="Times New Roman"/>
          <w:color w:val="000000" w:themeColor="text1"/>
          <w:szCs w:val="21"/>
        </w:rPr>
      </w:pPr>
      <w:ins w:id="33" w:author="cui cui" w:date="2022-05-18T15:45:00Z">
        <w:r w:rsidRPr="006A5D81">
          <w:rPr>
            <w:rFonts w:ascii="Times New Roman" w:hAnsi="Times New Roman" w:cs="Times New Roman"/>
            <w:color w:val="000000" w:themeColor="text1"/>
            <w:szCs w:val="21"/>
          </w:rPr>
          <w:t>School of Geographic Sciences, East China Normal University, Shanghai, 200241, China</w:t>
        </w:r>
        <w:r w:rsidRPr="006A5D81">
          <w:rPr>
            <w:rFonts w:ascii="Times New Roman" w:hAnsi="Times New Roman" w:cs="Times New Roman"/>
            <w:color w:val="000000" w:themeColor="text1"/>
            <w:szCs w:val="21"/>
          </w:rPr>
          <w:t>;</w:t>
        </w:r>
      </w:ins>
    </w:p>
    <w:p w14:paraId="697D8FD2" w14:textId="23F8EBC9" w:rsidR="001A0B25" w:rsidRPr="006A5D81" w:rsidRDefault="001A0B25" w:rsidP="00471957">
      <w:pPr>
        <w:snapToGrid w:val="0"/>
        <w:ind w:left="142"/>
        <w:rPr>
          <w:rFonts w:ascii="Times New Roman" w:hAnsi="Times New Roman" w:cs="Times New Roman"/>
          <w:color w:val="000000" w:themeColor="text1"/>
          <w:szCs w:val="21"/>
        </w:rPr>
      </w:pPr>
      <w:r w:rsidRPr="006A5D81">
        <w:rPr>
          <w:rFonts w:ascii="Times New Roman" w:hAnsi="Times New Roman" w:cs="Times New Roman"/>
          <w:color w:val="000000" w:themeColor="text1"/>
          <w:szCs w:val="21"/>
        </w:rPr>
        <w:t xml:space="preserve">3. </w:t>
      </w:r>
      <w:ins w:id="34" w:author="cui cui" w:date="2022-05-18T15:45:00Z">
        <w:r w:rsidR="00471957" w:rsidRPr="006A5D81">
          <w:rPr>
            <w:rFonts w:ascii="Times New Roman" w:hAnsi="Times New Roman" w:cs="Times New Roman"/>
            <w:color w:val="000000" w:themeColor="text1"/>
            <w:szCs w:val="21"/>
          </w:rPr>
          <w:t>Key Laboratory of Spatial-temporal Big Data Analysis and Application of Natural Resources in Megacities, Ministry of Natural Resources, Shanghai, 200241, China</w:t>
        </w:r>
        <w:r w:rsidR="00471957" w:rsidRPr="006A5D81">
          <w:rPr>
            <w:rFonts w:ascii="Times New Roman" w:hAnsi="Times New Roman" w:cs="Times New Roman"/>
            <w:color w:val="000000" w:themeColor="text1"/>
            <w:szCs w:val="21"/>
          </w:rPr>
          <w:t>;</w:t>
        </w:r>
      </w:ins>
      <w:r w:rsidRPr="006A5D81">
        <w:rPr>
          <w:rFonts w:ascii="Times New Roman" w:hAnsi="Times New Roman" w:cs="Times New Roman"/>
          <w:color w:val="000000" w:themeColor="text1"/>
          <w:szCs w:val="21"/>
        </w:rPr>
        <w:t>)</w:t>
      </w:r>
    </w:p>
    <w:p w14:paraId="11035E75" w14:textId="77777777" w:rsidR="001A0B25" w:rsidRPr="001A0B25" w:rsidRDefault="001A0B25" w:rsidP="001A0B25">
      <w:pPr>
        <w:snapToGrid w:val="0"/>
        <w:ind w:left="142"/>
        <w:jc w:val="left"/>
        <w:rPr>
          <w:rFonts w:ascii="Times New Roman" w:hAnsi="Times New Roman" w:cs="Times New Roman"/>
          <w:szCs w:val="21"/>
        </w:rPr>
      </w:pPr>
    </w:p>
    <w:p w14:paraId="494B68F3" w14:textId="749EB8CF" w:rsidR="001A0B25" w:rsidRPr="003E3A33" w:rsidRDefault="001A0B25" w:rsidP="003E3A33">
      <w:pPr>
        <w:snapToGrid w:val="0"/>
        <w:rPr>
          <w:rFonts w:ascii="Times New Roman" w:hAnsi="Times New Roman" w:cs="Times New Roman"/>
          <w:szCs w:val="21"/>
        </w:rPr>
      </w:pPr>
      <w:r w:rsidRPr="001A0B25">
        <w:rPr>
          <w:rFonts w:ascii="Times New Roman" w:hAnsi="Times New Roman" w:cs="Times New Roman"/>
          <w:b/>
          <w:szCs w:val="21"/>
        </w:rPr>
        <w:t xml:space="preserve">Abstract: </w:t>
      </w:r>
      <w:r w:rsidRPr="001A0B25">
        <w:rPr>
          <w:rFonts w:ascii="Times New Roman" w:hAnsi="Times New Roman" w:cs="Times New Roman"/>
          <w:szCs w:val="21"/>
        </w:rPr>
        <w:t>According to the fact that t</w:t>
      </w:r>
      <w:r w:rsidR="003E3A33">
        <w:rPr>
          <w:rFonts w:ascii="Times New Roman" w:hAnsi="Times New Roman" w:cs="Times New Roman"/>
          <w:szCs w:val="21"/>
        </w:rPr>
        <w:t xml:space="preserve">he </w:t>
      </w:r>
      <w:r w:rsidR="007D5512" w:rsidRPr="007D5512">
        <w:rPr>
          <w:rFonts w:ascii="Times New Roman" w:hAnsi="Times New Roman" w:cs="Times New Roman"/>
          <w:szCs w:val="21"/>
        </w:rPr>
        <w:t xml:space="preserve">existing historical geographic information </w:t>
      </w:r>
      <w:r w:rsidR="003E3A33">
        <w:rPr>
          <w:rFonts w:ascii="Times New Roman" w:hAnsi="Times New Roman" w:cs="Times New Roman"/>
          <w:szCs w:val="21"/>
        </w:rPr>
        <w:t>system(HGIS)</w:t>
      </w:r>
      <w:r w:rsidR="007D5512" w:rsidRPr="007D5512">
        <w:rPr>
          <w:rFonts w:ascii="Times New Roman" w:hAnsi="Times New Roman" w:cs="Times New Roman"/>
          <w:szCs w:val="21"/>
        </w:rPr>
        <w:t>'s strong professionalism, poor universality, and the thoughts of philosophers who have important influence on Chinese history, such as Lao</w:t>
      </w:r>
      <w:r w:rsidR="003E3A33">
        <w:rPr>
          <w:rFonts w:ascii="Times New Roman" w:hAnsi="Times New Roman" w:cs="Times New Roman"/>
          <w:szCs w:val="21"/>
        </w:rPr>
        <w:t>zi</w:t>
      </w:r>
      <w:r w:rsidR="007D5512" w:rsidRPr="007D5512">
        <w:rPr>
          <w:rFonts w:ascii="Times New Roman" w:hAnsi="Times New Roman" w:cs="Times New Roman"/>
          <w:szCs w:val="21"/>
        </w:rPr>
        <w:t xml:space="preserve">'s thought </w:t>
      </w:r>
      <w:r w:rsidR="003E3A33">
        <w:rPr>
          <w:rFonts w:ascii="Times New Roman" w:hAnsi="Times New Roman" w:cs="Times New Roman"/>
          <w:szCs w:val="21"/>
        </w:rPr>
        <w:t>spread</w:t>
      </w:r>
      <w:r w:rsidR="007D5512" w:rsidRPr="007D5512">
        <w:rPr>
          <w:rFonts w:ascii="Times New Roman" w:hAnsi="Times New Roman" w:cs="Times New Roman"/>
          <w:szCs w:val="21"/>
        </w:rPr>
        <w:t xml:space="preserve"> research, lack of space-time </w:t>
      </w:r>
      <w:r w:rsidR="003E3A33" w:rsidRPr="003E3A33">
        <w:rPr>
          <w:rFonts w:ascii="Times New Roman" w:hAnsi="Times New Roman" w:cs="Times New Roman"/>
          <w:szCs w:val="21"/>
        </w:rPr>
        <w:t>excavation</w:t>
      </w:r>
      <w:r w:rsidR="007D5512" w:rsidRPr="007D5512">
        <w:rPr>
          <w:rFonts w:ascii="Times New Roman" w:hAnsi="Times New Roman" w:cs="Times New Roman"/>
          <w:szCs w:val="21"/>
        </w:rPr>
        <w:t xml:space="preserve"> and evolution</w:t>
      </w:r>
      <w:r w:rsidR="003E3A33">
        <w:rPr>
          <w:rFonts w:ascii="Times New Roman" w:hAnsi="Times New Roman" w:cs="Times New Roman"/>
          <w:szCs w:val="21"/>
        </w:rPr>
        <w:t>,</w:t>
      </w:r>
      <w:r w:rsidR="003E3A33" w:rsidRPr="003E3A33">
        <w:t xml:space="preserve"> </w:t>
      </w:r>
      <w:r w:rsidR="003E3A33" w:rsidRPr="003E3A33">
        <w:rPr>
          <w:rFonts w:ascii="Times New Roman" w:hAnsi="Times New Roman" w:cs="Times New Roman"/>
          <w:szCs w:val="21"/>
        </w:rPr>
        <w:t>this paper</w:t>
      </w:r>
      <w:r w:rsidR="003E3A33">
        <w:rPr>
          <w:rFonts w:ascii="Times New Roman" w:hAnsi="Times New Roman" w:cs="Times New Roman"/>
          <w:szCs w:val="21"/>
        </w:rPr>
        <w:t xml:space="preserve"> </w:t>
      </w:r>
      <w:r w:rsidR="003E3A33" w:rsidRPr="003E3A33">
        <w:rPr>
          <w:rFonts w:ascii="Times New Roman" w:hAnsi="Times New Roman" w:cs="Times New Roman"/>
          <w:szCs w:val="21"/>
        </w:rPr>
        <w:t>establishe</w:t>
      </w:r>
      <w:r w:rsidR="003E3A33">
        <w:rPr>
          <w:rFonts w:ascii="Times New Roman" w:hAnsi="Times New Roman" w:cs="Times New Roman"/>
          <w:szCs w:val="21"/>
        </w:rPr>
        <w:t>d</w:t>
      </w:r>
      <w:r w:rsidR="003E3A33" w:rsidRPr="003E3A33">
        <w:rPr>
          <w:rFonts w:ascii="Times New Roman" w:hAnsi="Times New Roman" w:cs="Times New Roman"/>
          <w:szCs w:val="21"/>
        </w:rPr>
        <w:t xml:space="preserve"> a</w:t>
      </w:r>
      <w:r w:rsidR="003E3A33">
        <w:rPr>
          <w:rFonts w:ascii="Times New Roman" w:hAnsi="Times New Roman" w:cs="Times New Roman"/>
          <w:szCs w:val="21"/>
        </w:rPr>
        <w:t xml:space="preserve"> </w:t>
      </w:r>
      <w:r w:rsidR="003E3A33" w:rsidRPr="003E3A33">
        <w:rPr>
          <w:rFonts w:ascii="Times New Roman" w:hAnsi="Times New Roman" w:cs="Times New Roman"/>
          <w:szCs w:val="21"/>
        </w:rPr>
        <w:t>spatial temporal data model</w:t>
      </w:r>
      <w:r w:rsidR="003E3A33">
        <w:rPr>
          <w:rFonts w:ascii="Times New Roman" w:hAnsi="Times New Roman" w:cs="Times New Roman"/>
          <w:szCs w:val="21"/>
        </w:rPr>
        <w:t xml:space="preserve"> for </w:t>
      </w:r>
      <w:r w:rsidR="003E3A33" w:rsidRPr="003E3A33">
        <w:rPr>
          <w:rFonts w:ascii="Times New Roman" w:hAnsi="Times New Roman" w:cs="Times New Roman"/>
          <w:szCs w:val="21"/>
        </w:rPr>
        <w:t>all kinds of unstructured historical materials</w:t>
      </w:r>
      <w:r w:rsidR="003E3A33">
        <w:rPr>
          <w:rFonts w:ascii="Times New Roman" w:hAnsi="Times New Roman" w:cs="Times New Roman"/>
          <w:szCs w:val="21"/>
        </w:rPr>
        <w:t xml:space="preserve">, </w:t>
      </w:r>
      <w:r w:rsidR="00D132C4">
        <w:rPr>
          <w:rFonts w:ascii="Times New Roman" w:hAnsi="Times New Roman" w:cs="Times New Roman"/>
          <w:szCs w:val="21"/>
        </w:rPr>
        <w:t xml:space="preserve">constructed the </w:t>
      </w:r>
      <w:proofErr w:type="spellStart"/>
      <w:r w:rsidR="00D132C4">
        <w:rPr>
          <w:rFonts w:ascii="Times New Roman" w:hAnsi="Times New Roman" w:cs="Times New Roman"/>
          <w:szCs w:val="21"/>
        </w:rPr>
        <w:t>spatio</w:t>
      </w:r>
      <w:proofErr w:type="spellEnd"/>
      <w:r w:rsidR="00D132C4">
        <w:rPr>
          <w:rFonts w:ascii="Times New Roman" w:hAnsi="Times New Roman" w:cs="Times New Roman"/>
          <w:szCs w:val="21"/>
        </w:rPr>
        <w:t xml:space="preserve">-temporal database and </w:t>
      </w:r>
      <w:r w:rsidR="003E3A33">
        <w:rPr>
          <w:rFonts w:ascii="Times New Roman" w:hAnsi="Times New Roman" w:cs="Times New Roman"/>
          <w:szCs w:val="21"/>
        </w:rPr>
        <w:t>developed a</w:t>
      </w:r>
      <w:r w:rsidR="00D132C4">
        <w:rPr>
          <w:rFonts w:ascii="Times New Roman" w:hAnsi="Times New Roman" w:cs="Times New Roman"/>
          <w:szCs w:val="21"/>
        </w:rPr>
        <w:t>n open</w:t>
      </w:r>
      <w:r w:rsidR="003E3A33">
        <w:rPr>
          <w:rFonts w:ascii="Times New Roman" w:hAnsi="Times New Roman" w:cs="Times New Roman"/>
          <w:szCs w:val="21"/>
        </w:rPr>
        <w:t xml:space="preserve"> global spread system of Laozi</w:t>
      </w:r>
      <w:r w:rsidR="00675A30">
        <w:rPr>
          <w:rFonts w:ascii="Times New Roman" w:hAnsi="Times New Roman" w:cs="Times New Roman"/>
          <w:szCs w:val="21"/>
        </w:rPr>
        <w:t>'</w:t>
      </w:r>
      <w:r w:rsidR="003E3A33">
        <w:rPr>
          <w:rFonts w:ascii="Times New Roman" w:hAnsi="Times New Roman" w:cs="Times New Roman"/>
          <w:szCs w:val="21"/>
        </w:rPr>
        <w:t xml:space="preserve">s thoughts </w:t>
      </w:r>
      <w:r w:rsidR="00D132C4">
        <w:rPr>
          <w:rFonts w:ascii="Times New Roman" w:hAnsi="Times New Roman" w:cs="Times New Roman"/>
          <w:szCs w:val="21"/>
        </w:rPr>
        <w:t xml:space="preserve">to analysis and simulate the evolution, development and acceptance by using </w:t>
      </w:r>
      <w:proofErr w:type="spellStart"/>
      <w:r w:rsidR="00D132C4" w:rsidRPr="00D132C4">
        <w:rPr>
          <w:rFonts w:ascii="Times New Roman" w:hAnsi="Times New Roman" w:cs="Times New Roman"/>
          <w:szCs w:val="21"/>
        </w:rPr>
        <w:t>spatio</w:t>
      </w:r>
      <w:proofErr w:type="spellEnd"/>
      <w:r w:rsidR="00D132C4" w:rsidRPr="00D132C4">
        <w:rPr>
          <w:rFonts w:ascii="Times New Roman" w:hAnsi="Times New Roman" w:cs="Times New Roman"/>
          <w:szCs w:val="21"/>
        </w:rPr>
        <w:t xml:space="preserve">-temporal data model, GIS spatial analysis method, map design theory, GIS visualization and </w:t>
      </w:r>
      <w:proofErr w:type="spellStart"/>
      <w:r w:rsidR="00D132C4" w:rsidRPr="00D132C4">
        <w:rPr>
          <w:rFonts w:ascii="Times New Roman" w:hAnsi="Times New Roman" w:cs="Times New Roman"/>
          <w:szCs w:val="21"/>
        </w:rPr>
        <w:t>WebGIS</w:t>
      </w:r>
      <w:proofErr w:type="spellEnd"/>
      <w:r w:rsidR="00D132C4" w:rsidRPr="00D132C4">
        <w:rPr>
          <w:rFonts w:ascii="Times New Roman" w:hAnsi="Times New Roman" w:cs="Times New Roman"/>
          <w:szCs w:val="21"/>
        </w:rPr>
        <w:t xml:space="preserve"> development technology</w:t>
      </w:r>
      <w:r w:rsidR="00D132C4">
        <w:rPr>
          <w:rFonts w:ascii="Times New Roman" w:hAnsi="Times New Roman" w:cs="Times New Roman"/>
          <w:szCs w:val="21"/>
        </w:rPr>
        <w:t xml:space="preserve">. Except the function of space-time </w:t>
      </w:r>
      <w:proofErr w:type="gramStart"/>
      <w:r w:rsidR="00D132C4" w:rsidRPr="00D132C4">
        <w:rPr>
          <w:rFonts w:ascii="Times New Roman" w:hAnsi="Times New Roman" w:cs="Times New Roman"/>
          <w:szCs w:val="21"/>
        </w:rPr>
        <w:t>trajectory</w:t>
      </w:r>
      <w:r w:rsidR="00D132C4">
        <w:rPr>
          <w:rFonts w:ascii="Times New Roman" w:hAnsi="Times New Roman" w:cs="Times New Roman"/>
          <w:szCs w:val="21"/>
        </w:rPr>
        <w:t xml:space="preserve"> </w:t>
      </w:r>
      <w:r w:rsidR="00D132C4" w:rsidRPr="007D5512">
        <w:rPr>
          <w:rFonts w:ascii="Times New Roman" w:hAnsi="Times New Roman" w:cs="Times New Roman"/>
          <w:szCs w:val="21"/>
        </w:rPr>
        <w:t xml:space="preserve"> </w:t>
      </w:r>
      <w:r w:rsidR="00D132C4" w:rsidRPr="003E3A33">
        <w:rPr>
          <w:rFonts w:ascii="Times New Roman" w:hAnsi="Times New Roman" w:cs="Times New Roman"/>
          <w:szCs w:val="21"/>
        </w:rPr>
        <w:t>excavation</w:t>
      </w:r>
      <w:proofErr w:type="gramEnd"/>
      <w:r w:rsidR="00D132C4">
        <w:rPr>
          <w:rFonts w:ascii="Times New Roman" w:hAnsi="Times New Roman" w:cs="Times New Roman"/>
          <w:szCs w:val="21"/>
        </w:rPr>
        <w:t xml:space="preserve">, this system used the story map theory to create narrative logic script to tell </w:t>
      </w:r>
      <w:proofErr w:type="spellStart"/>
      <w:r w:rsidR="00D132C4">
        <w:rPr>
          <w:rFonts w:ascii="Times New Roman" w:hAnsi="Times New Roman" w:cs="Times New Roman"/>
          <w:szCs w:val="21"/>
        </w:rPr>
        <w:t>laozi</w:t>
      </w:r>
      <w:r w:rsidR="00675A30">
        <w:rPr>
          <w:rFonts w:ascii="Times New Roman" w:hAnsi="Times New Roman" w:cs="Times New Roman"/>
          <w:szCs w:val="21"/>
        </w:rPr>
        <w:t>'</w:t>
      </w:r>
      <w:r w:rsidR="00D132C4">
        <w:rPr>
          <w:rFonts w:ascii="Times New Roman" w:hAnsi="Times New Roman" w:cs="Times New Roman"/>
          <w:szCs w:val="21"/>
        </w:rPr>
        <w:t>s</w:t>
      </w:r>
      <w:proofErr w:type="spellEnd"/>
      <w:r w:rsidR="00D132C4">
        <w:rPr>
          <w:rFonts w:ascii="Times New Roman" w:hAnsi="Times New Roman" w:cs="Times New Roman"/>
          <w:szCs w:val="21"/>
        </w:rPr>
        <w:t xml:space="preserve"> story spreading research, which can provide reference for other </w:t>
      </w:r>
      <w:r w:rsidR="00D132C4" w:rsidRPr="00D132C4">
        <w:rPr>
          <w:rFonts w:ascii="Times New Roman" w:hAnsi="Times New Roman" w:cs="Times New Roman"/>
          <w:szCs w:val="21"/>
        </w:rPr>
        <w:t>philosophical thought spreading research.</w:t>
      </w:r>
      <w:r w:rsidR="00D132C4" w:rsidRPr="00D132C4">
        <w:t xml:space="preserve"> </w:t>
      </w:r>
      <w:r w:rsidR="00D132C4" w:rsidRPr="00D132C4">
        <w:rPr>
          <w:rFonts w:ascii="Times New Roman" w:hAnsi="Times New Roman" w:cs="Times New Roman"/>
          <w:szCs w:val="21"/>
        </w:rPr>
        <w:t xml:space="preserve">This study has great value and significance in scientific research, professional teaching, public education and Chinese culture communication. </w:t>
      </w:r>
      <w:r w:rsidR="00D132C4">
        <w:rPr>
          <w:rFonts w:ascii="Times New Roman" w:hAnsi="Times New Roman" w:cs="Times New Roman"/>
          <w:szCs w:val="21"/>
        </w:rPr>
        <w:t xml:space="preserve"> </w:t>
      </w:r>
    </w:p>
    <w:p w14:paraId="6D05FFD3" w14:textId="0768C019" w:rsidR="001A0B25" w:rsidRPr="001A0B25" w:rsidRDefault="001A0B25" w:rsidP="001A0B25">
      <w:pPr>
        <w:snapToGrid w:val="0"/>
        <w:rPr>
          <w:rFonts w:ascii="Times New Roman" w:hAnsi="Times New Roman" w:cs="Times New Roman"/>
          <w:szCs w:val="21"/>
        </w:rPr>
      </w:pPr>
      <w:r w:rsidRPr="001A0B25">
        <w:rPr>
          <w:rFonts w:ascii="Times New Roman" w:hAnsi="Times New Roman" w:cs="Times New Roman"/>
          <w:b/>
          <w:color w:val="FF0000"/>
          <w:szCs w:val="21"/>
        </w:rPr>
        <w:t>Keywords</w:t>
      </w:r>
      <w:r w:rsidRPr="001A0B25">
        <w:rPr>
          <w:rFonts w:ascii="Times New Roman" w:hAnsi="Times New Roman" w:cs="Times New Roman"/>
          <w:b/>
          <w:color w:val="FF0000"/>
          <w:szCs w:val="21"/>
        </w:rPr>
        <w:t>：</w:t>
      </w:r>
      <w:r w:rsidR="00D132C4">
        <w:rPr>
          <w:rFonts w:ascii="Times New Roman" w:hAnsi="Times New Roman" w:cs="Times New Roman" w:hint="eastAsia"/>
          <w:szCs w:val="21"/>
        </w:rPr>
        <w:t>H</w:t>
      </w:r>
      <w:r w:rsidR="00D132C4">
        <w:rPr>
          <w:rFonts w:ascii="Times New Roman" w:hAnsi="Times New Roman" w:cs="Times New Roman"/>
          <w:szCs w:val="21"/>
        </w:rPr>
        <w:t>GIS</w:t>
      </w:r>
      <w:r w:rsidRPr="001A0B25">
        <w:rPr>
          <w:rFonts w:ascii="Times New Roman" w:hAnsi="Times New Roman" w:cs="Times New Roman"/>
          <w:szCs w:val="21"/>
        </w:rPr>
        <w:t>;</w:t>
      </w:r>
      <w:r w:rsidR="00D132C4" w:rsidRPr="001A0B25">
        <w:rPr>
          <w:rFonts w:ascii="Times New Roman" w:hAnsi="Times New Roman" w:cs="Times New Roman"/>
          <w:szCs w:val="21"/>
        </w:rPr>
        <w:t xml:space="preserve"> </w:t>
      </w:r>
      <w:proofErr w:type="spellStart"/>
      <w:r w:rsidR="00D132C4">
        <w:rPr>
          <w:rFonts w:ascii="Times New Roman" w:hAnsi="Times New Roman" w:cs="Times New Roman"/>
          <w:szCs w:val="21"/>
        </w:rPr>
        <w:t>Spatio</w:t>
      </w:r>
      <w:proofErr w:type="spellEnd"/>
      <w:r w:rsidR="00D132C4">
        <w:rPr>
          <w:rFonts w:ascii="Times New Roman" w:hAnsi="Times New Roman" w:cs="Times New Roman"/>
          <w:szCs w:val="21"/>
        </w:rPr>
        <w:t>-temporal Database</w:t>
      </w:r>
      <w:r w:rsidRPr="001A0B25">
        <w:rPr>
          <w:rFonts w:ascii="Times New Roman" w:hAnsi="Times New Roman" w:cs="Times New Roman"/>
          <w:szCs w:val="21"/>
        </w:rPr>
        <w:t>;</w:t>
      </w:r>
      <w:r w:rsidR="00607539">
        <w:rPr>
          <w:rFonts w:ascii="Times New Roman" w:hAnsi="Times New Roman" w:cs="Times New Roman"/>
          <w:szCs w:val="21"/>
        </w:rPr>
        <w:t xml:space="preserve"> Laozi</w:t>
      </w:r>
      <w:r w:rsidR="00675A30">
        <w:rPr>
          <w:rFonts w:ascii="Times New Roman" w:hAnsi="Times New Roman" w:cs="Times New Roman"/>
          <w:szCs w:val="21"/>
        </w:rPr>
        <w:t>'</w:t>
      </w:r>
      <w:r w:rsidR="00607539">
        <w:rPr>
          <w:rFonts w:ascii="Times New Roman" w:hAnsi="Times New Roman" w:cs="Times New Roman"/>
          <w:szCs w:val="21"/>
        </w:rPr>
        <w:t>s thoughts spread;</w:t>
      </w:r>
      <w:r w:rsidRPr="001A0B25">
        <w:rPr>
          <w:rFonts w:ascii="Times New Roman" w:hAnsi="Times New Roman" w:cs="Times New Roman"/>
          <w:szCs w:val="21"/>
        </w:rPr>
        <w:t xml:space="preserve"> </w:t>
      </w:r>
      <w:r w:rsidR="00D132C4">
        <w:rPr>
          <w:rFonts w:ascii="Times New Roman" w:hAnsi="Times New Roman" w:cs="Times New Roman"/>
          <w:szCs w:val="21"/>
        </w:rPr>
        <w:t>S</w:t>
      </w:r>
      <w:r w:rsidR="00D132C4">
        <w:rPr>
          <w:rFonts w:ascii="Times New Roman" w:hAnsi="Times New Roman" w:cs="Times New Roman" w:hint="eastAsia"/>
          <w:szCs w:val="21"/>
        </w:rPr>
        <w:t>tory</w:t>
      </w:r>
      <w:r w:rsidR="00D132C4">
        <w:rPr>
          <w:rFonts w:ascii="Times New Roman" w:hAnsi="Times New Roman" w:cs="Times New Roman"/>
          <w:szCs w:val="21"/>
        </w:rPr>
        <w:t xml:space="preserve"> Map </w:t>
      </w:r>
      <w:r w:rsidRPr="001A0B25">
        <w:rPr>
          <w:rFonts w:ascii="Times New Roman" w:hAnsi="Times New Roman" w:cs="Times New Roman"/>
          <w:szCs w:val="21"/>
        </w:rPr>
        <w:t xml:space="preserve">; </w:t>
      </w:r>
    </w:p>
    <w:p w14:paraId="3CA1FA82" w14:textId="77777777" w:rsidR="001A0B25" w:rsidRPr="00607539" w:rsidRDefault="001A0B25">
      <w:pPr>
        <w:rPr>
          <w:color w:val="FF0000"/>
        </w:rPr>
      </w:pPr>
    </w:p>
    <w:p w14:paraId="583B92C1" w14:textId="21A2515F" w:rsidR="00B204F7" w:rsidRDefault="00B204F7">
      <w:pPr>
        <w:rPr>
          <w:color w:val="FF0000"/>
        </w:rPr>
      </w:pPr>
    </w:p>
    <w:p w14:paraId="6B18612E" w14:textId="21552058" w:rsidR="001A0B25" w:rsidRDefault="001A0B25">
      <w:pPr>
        <w:rPr>
          <w:color w:val="FF0000"/>
        </w:rPr>
      </w:pPr>
    </w:p>
    <w:p w14:paraId="59C6828B" w14:textId="11465143" w:rsidR="001A0B25" w:rsidRDefault="001A0B25">
      <w:pPr>
        <w:rPr>
          <w:color w:val="FF0000"/>
        </w:rPr>
      </w:pPr>
    </w:p>
    <w:p w14:paraId="0BFD19DB" w14:textId="77777777" w:rsidR="00607539" w:rsidRDefault="00607539" w:rsidP="00607539">
      <w:pPr>
        <w:pStyle w:val="2"/>
        <w:tabs>
          <w:tab w:val="left" w:pos="576"/>
        </w:tabs>
        <w:spacing w:before="0" w:after="0" w:line="240" w:lineRule="auto"/>
        <w:rPr>
          <w:rFonts w:cs="Times New Roman"/>
          <w:color w:val="auto"/>
          <w:sz w:val="21"/>
          <w:szCs w:val="21"/>
          <w:lang w:eastAsia="zh-CN"/>
        </w:rPr>
      </w:pPr>
      <w:r>
        <w:rPr>
          <w:rFonts w:cs="Times New Roman"/>
          <w:color w:val="auto"/>
          <w:sz w:val="21"/>
          <w:szCs w:val="21"/>
          <w:lang w:eastAsia="zh-CN"/>
        </w:rPr>
        <w:t xml:space="preserve">0 </w:t>
      </w:r>
      <w:r w:rsidRPr="00607539">
        <w:rPr>
          <w:rFonts w:cs="Times New Roman" w:hint="eastAsia"/>
          <w:color w:val="000000" w:themeColor="text1"/>
          <w:sz w:val="21"/>
          <w:szCs w:val="21"/>
          <w:lang w:eastAsia="zh-CN"/>
        </w:rPr>
        <w:t>引言</w:t>
      </w:r>
    </w:p>
    <w:p w14:paraId="0281043A" w14:textId="2D1A3572" w:rsidR="00CB01F5" w:rsidRPr="0066589B" w:rsidRDefault="00160467" w:rsidP="00CB01F5">
      <w:pPr>
        <w:ind w:firstLineChars="200" w:firstLine="420"/>
        <w:rPr>
          <w:rFonts w:ascii="宋体" w:eastAsia="宋体" w:hAnsi="宋体"/>
        </w:rPr>
      </w:pPr>
      <w:r>
        <w:rPr>
          <w:rFonts w:ascii="宋体" w:eastAsia="宋体" w:hAnsi="宋体" w:hint="eastAsia"/>
        </w:rPr>
        <w:t>近年来，</w:t>
      </w:r>
      <w:r w:rsidR="00AB081A" w:rsidRPr="00607539">
        <w:rPr>
          <w:rFonts w:ascii="宋体" w:eastAsia="宋体" w:hAnsi="宋体" w:hint="eastAsia"/>
        </w:rPr>
        <w:t>地理信息系统凭借</w:t>
      </w:r>
      <w:r w:rsidR="00720F33" w:rsidRPr="00607539">
        <w:rPr>
          <w:rFonts w:ascii="宋体" w:eastAsia="宋体" w:hAnsi="宋体" w:hint="eastAsia"/>
        </w:rPr>
        <w:t>自身对地理空间数据的空间分析及处理</w:t>
      </w:r>
      <w:r w:rsidR="00496EBF">
        <w:rPr>
          <w:rFonts w:ascii="宋体" w:eastAsia="宋体" w:hAnsi="宋体" w:hint="eastAsia"/>
        </w:rPr>
        <w:t>的功能优势</w:t>
      </w:r>
      <w:r w:rsidR="00767388" w:rsidRPr="00607539">
        <w:rPr>
          <w:rFonts w:ascii="宋体" w:eastAsia="宋体" w:hAnsi="宋体" w:hint="eastAsia"/>
        </w:rPr>
        <w:t>已经与多学科交叉</w:t>
      </w:r>
      <w:r w:rsidR="001B2A65" w:rsidRPr="00607539">
        <w:rPr>
          <w:rFonts w:ascii="宋体" w:eastAsia="宋体" w:hAnsi="宋体" w:hint="eastAsia"/>
        </w:rPr>
        <w:t>实现相关平台及产品</w:t>
      </w:r>
      <w:r w:rsidR="00607539" w:rsidRPr="00F40657">
        <w:rPr>
          <w:rFonts w:ascii="Times New Roman" w:eastAsia="宋体" w:hAnsi="Times New Roman" w:cs="Times New Roman"/>
          <w:vertAlign w:val="superscript"/>
        </w:rPr>
        <w:t>[1]</w:t>
      </w:r>
      <w:r w:rsidR="00736810" w:rsidRPr="00607539">
        <w:rPr>
          <w:rFonts w:ascii="宋体" w:eastAsia="宋体" w:hAnsi="宋体" w:hint="eastAsia"/>
        </w:rPr>
        <w:t>。</w:t>
      </w:r>
      <w:r>
        <w:rPr>
          <w:rFonts w:ascii="宋体" w:eastAsia="宋体" w:hAnsi="宋体" w:hint="eastAsia"/>
        </w:rPr>
        <w:t>其中</w:t>
      </w:r>
      <w:r w:rsidR="00607539" w:rsidRPr="00607539">
        <w:rPr>
          <w:rFonts w:ascii="宋体" w:eastAsia="宋体" w:hAnsi="宋体" w:hint="eastAsia"/>
        </w:rPr>
        <w:t>历史地理信息系统（</w:t>
      </w:r>
      <w:r w:rsidR="00607539" w:rsidRPr="00607539">
        <w:rPr>
          <w:rFonts w:ascii="Times New Roman" w:eastAsia="宋体" w:hAnsi="Times New Roman" w:cs="Times New Roman"/>
        </w:rPr>
        <w:t>historical GIS, HGIS</w:t>
      </w:r>
      <w:r w:rsidR="00607539" w:rsidRPr="00607539">
        <w:rPr>
          <w:rFonts w:ascii="宋体" w:eastAsia="宋体" w:hAnsi="宋体" w:hint="eastAsia"/>
        </w:rPr>
        <w:t>）</w:t>
      </w:r>
      <w:r w:rsidR="00B21C6B">
        <w:rPr>
          <w:rFonts w:ascii="宋体" w:eastAsia="宋体" w:hAnsi="宋体" w:hint="eastAsia"/>
        </w:rPr>
        <w:t>为</w:t>
      </w:r>
      <w:r w:rsidR="00736810">
        <w:rPr>
          <w:rFonts w:ascii="宋体" w:eastAsia="宋体" w:hAnsi="宋体" w:hint="eastAsia"/>
        </w:rPr>
        <w:t>研究</w:t>
      </w:r>
      <w:r w:rsidR="00496EBF">
        <w:rPr>
          <w:rFonts w:ascii="宋体" w:eastAsia="宋体" w:hAnsi="宋体" w:hint="eastAsia"/>
        </w:rPr>
        <w:t>历史</w:t>
      </w:r>
      <w:r w:rsidR="00496EBF" w:rsidRPr="00607539">
        <w:rPr>
          <w:rFonts w:ascii="宋体" w:eastAsia="宋体" w:hAnsi="宋体" w:hint="eastAsia"/>
        </w:rPr>
        <w:lastRenderedPageBreak/>
        <w:t>发展进程</w:t>
      </w:r>
      <w:r w:rsidR="00B21C6B">
        <w:rPr>
          <w:rFonts w:ascii="宋体" w:eastAsia="宋体" w:hAnsi="宋体" w:hint="eastAsia"/>
        </w:rPr>
        <w:t>提供了新的研究视角</w:t>
      </w:r>
      <w:r w:rsidR="001B2A65" w:rsidRPr="00607539">
        <w:rPr>
          <w:rFonts w:ascii="宋体" w:eastAsia="宋体" w:hAnsi="宋体" w:hint="eastAsia"/>
        </w:rPr>
        <w:t>，</w:t>
      </w:r>
      <w:r w:rsidR="00B21C6B">
        <w:rPr>
          <w:rFonts w:ascii="宋体" w:eastAsia="宋体" w:hAnsi="宋体" w:hint="eastAsia"/>
        </w:rPr>
        <w:t>受到越多越多的关注</w:t>
      </w:r>
      <w:r w:rsidR="001B2A65" w:rsidRPr="00607539">
        <w:rPr>
          <w:rFonts w:ascii="宋体" w:eastAsia="宋体" w:hAnsi="宋体" w:hint="eastAsia"/>
        </w:rPr>
        <w:t>。</w:t>
      </w:r>
      <w:r w:rsidR="0073492D" w:rsidRPr="0066589B">
        <w:rPr>
          <w:rFonts w:ascii="宋体" w:eastAsia="宋体" w:hAnsi="宋体"/>
        </w:rPr>
        <w:t>目前，国际上比较著名的历史</w:t>
      </w:r>
      <w:r w:rsidR="0073492D" w:rsidRPr="0066589B">
        <w:rPr>
          <w:rFonts w:ascii="Times New Roman" w:eastAsia="宋体" w:hAnsi="Times New Roman" w:cs="Times New Roman"/>
        </w:rPr>
        <w:t>GIS</w:t>
      </w:r>
      <w:r w:rsidR="0073492D" w:rsidRPr="0066589B">
        <w:rPr>
          <w:rFonts w:ascii="宋体" w:eastAsia="宋体" w:hAnsi="宋体"/>
        </w:rPr>
        <w:t>平台有：美国加州大学伯克利分校开发的菲律宾文化地图、美国纽约公共图书馆开发的纽约城市历史地理信息系统、朴茨茅斯大学主持的英国历史地理信息系统</w:t>
      </w:r>
      <w:r w:rsidR="0066589B" w:rsidRPr="00F40657">
        <w:rPr>
          <w:rFonts w:ascii="Times New Roman" w:eastAsia="宋体" w:hAnsi="Times New Roman" w:cs="Times New Roman" w:hint="eastAsia"/>
          <w:vertAlign w:val="superscript"/>
        </w:rPr>
        <w:t>[</w:t>
      </w:r>
      <w:r w:rsidR="0066589B" w:rsidRPr="00F40657">
        <w:rPr>
          <w:rFonts w:ascii="Times New Roman" w:eastAsia="宋体" w:hAnsi="Times New Roman" w:cs="Times New Roman"/>
          <w:vertAlign w:val="superscript"/>
        </w:rPr>
        <w:t>3]</w:t>
      </w:r>
      <w:r w:rsidR="0073492D" w:rsidRPr="0066589B">
        <w:rPr>
          <w:rFonts w:ascii="宋体" w:eastAsia="宋体" w:hAnsi="宋体"/>
        </w:rPr>
        <w:t>、比利时根特大学的比利时历史地理信息系统等，这些系统普遍具有完善的数据库功能和平台开发系统，数据来源丰富，其多注重探索重大事件的时空运行规律，将历史的自然背景信息耦合进系统，以期进行综合分析和空间模拟</w:t>
      </w:r>
      <w:r w:rsidR="0073492D" w:rsidRPr="0066589B">
        <w:rPr>
          <w:rFonts w:ascii="宋体" w:eastAsia="宋体" w:hAnsi="宋体" w:hint="eastAsia"/>
        </w:rPr>
        <w:t>。</w:t>
      </w:r>
    </w:p>
    <w:p w14:paraId="1CDB65C7" w14:textId="05C8AE54" w:rsidR="0073492D" w:rsidRPr="0066589B" w:rsidRDefault="0073492D" w:rsidP="00CB01F5">
      <w:pPr>
        <w:ind w:firstLineChars="200" w:firstLine="420"/>
        <w:rPr>
          <w:rFonts w:ascii="宋体" w:eastAsia="宋体" w:hAnsi="宋体"/>
        </w:rPr>
      </w:pPr>
      <w:r w:rsidRPr="0066589B">
        <w:rPr>
          <w:rFonts w:ascii="宋体" w:eastAsia="宋体" w:hAnsi="宋体" w:hint="eastAsia"/>
        </w:rPr>
        <w:t>中国开展历史</w:t>
      </w:r>
      <w:r w:rsidRPr="0066589B">
        <w:rPr>
          <w:rFonts w:ascii="Times New Roman" w:eastAsia="宋体" w:hAnsi="Times New Roman" w:cs="Times New Roman"/>
        </w:rPr>
        <w:t>GIS</w:t>
      </w:r>
      <w:r w:rsidRPr="0066589B">
        <w:rPr>
          <w:rFonts w:ascii="宋体" w:eastAsia="宋体" w:hAnsi="宋体"/>
        </w:rPr>
        <w:t>研究的时间相对滞后，但</w:t>
      </w:r>
      <w:r w:rsidR="00FF7007">
        <w:rPr>
          <w:rFonts w:ascii="宋体" w:eastAsia="宋体" w:hAnsi="宋体" w:hint="eastAsia"/>
        </w:rPr>
        <w:t>近年来</w:t>
      </w:r>
      <w:r w:rsidRPr="0066589B">
        <w:rPr>
          <w:rFonts w:ascii="宋体" w:eastAsia="宋体" w:hAnsi="宋体"/>
        </w:rPr>
        <w:t>历史</w:t>
      </w:r>
      <w:r w:rsidR="00FF7007" w:rsidRPr="0066589B">
        <w:rPr>
          <w:rFonts w:ascii="Times New Roman" w:eastAsia="宋体" w:hAnsi="Times New Roman" w:cs="Times New Roman"/>
        </w:rPr>
        <w:t>GIS</w:t>
      </w:r>
      <w:r w:rsidR="00FF7007">
        <w:rPr>
          <w:rFonts w:ascii="宋体" w:eastAsia="宋体" w:hAnsi="宋体" w:hint="eastAsia"/>
        </w:rPr>
        <w:t>的研发也</w:t>
      </w:r>
      <w:r w:rsidR="00736810">
        <w:rPr>
          <w:rFonts w:ascii="宋体" w:eastAsia="宋体" w:hAnsi="宋体" w:hint="eastAsia"/>
        </w:rPr>
        <w:t>已</w:t>
      </w:r>
      <w:r w:rsidR="00FF7007">
        <w:rPr>
          <w:rFonts w:ascii="宋体" w:eastAsia="宋体" w:hAnsi="宋体" w:hint="eastAsia"/>
        </w:rPr>
        <w:t>有了长足的发展，</w:t>
      </w:r>
      <w:r w:rsidRPr="0066589B">
        <w:rPr>
          <w:rFonts w:ascii="宋体" w:eastAsia="宋体" w:hAnsi="宋体"/>
        </w:rPr>
        <w:t>如：复旦大学与哈佛大学合作开发的中国历史地理信息系统</w:t>
      </w:r>
      <w:r w:rsidR="0066589B" w:rsidRPr="0066589B">
        <w:rPr>
          <w:rFonts w:ascii="Times New Roman" w:eastAsia="宋体" w:hAnsi="Times New Roman" w:cs="Times New Roman"/>
        </w:rPr>
        <w:t>(</w:t>
      </w:r>
      <w:r w:rsidRPr="0066589B">
        <w:rPr>
          <w:rFonts w:ascii="Times New Roman" w:eastAsia="宋体" w:hAnsi="Times New Roman" w:cs="Times New Roman"/>
        </w:rPr>
        <w:t>CHGIS</w:t>
      </w:r>
      <w:r w:rsidR="0066589B" w:rsidRPr="0066589B">
        <w:rPr>
          <w:rFonts w:ascii="Times New Roman" w:eastAsia="宋体" w:hAnsi="Times New Roman" w:cs="Times New Roman"/>
        </w:rPr>
        <w:t>)</w:t>
      </w:r>
      <w:r w:rsidR="0066589B" w:rsidRPr="0066589B">
        <w:rPr>
          <w:rFonts w:ascii="Times New Roman" w:eastAsia="宋体" w:hAnsi="Times New Roman" w:cs="Times New Roman"/>
          <w:vertAlign w:val="superscript"/>
        </w:rPr>
        <w:t>[</w:t>
      </w:r>
      <w:r w:rsidR="0066589B">
        <w:rPr>
          <w:rFonts w:ascii="Times New Roman" w:eastAsia="宋体" w:hAnsi="Times New Roman" w:cs="Times New Roman"/>
          <w:vertAlign w:val="superscript"/>
        </w:rPr>
        <w:t>4</w:t>
      </w:r>
      <w:r w:rsidR="0066589B" w:rsidRPr="0066589B">
        <w:rPr>
          <w:rFonts w:ascii="Times New Roman" w:eastAsia="宋体" w:hAnsi="Times New Roman" w:cs="Times New Roman"/>
          <w:vertAlign w:val="superscript"/>
        </w:rPr>
        <w:t>]</w:t>
      </w:r>
      <w:r w:rsidRPr="0066589B">
        <w:rPr>
          <w:rFonts w:ascii="宋体" w:eastAsia="宋体" w:hAnsi="宋体"/>
        </w:rPr>
        <w:t>、中国台湾中研院开发的</w:t>
      </w:r>
      <w:r w:rsidR="0066589B">
        <w:rPr>
          <w:rFonts w:ascii="宋体" w:eastAsia="宋体" w:hAnsi="宋体" w:hint="eastAsia"/>
        </w:rPr>
        <w:t>“</w:t>
      </w:r>
      <w:r w:rsidRPr="0066589B">
        <w:rPr>
          <w:rFonts w:ascii="宋体" w:eastAsia="宋体" w:hAnsi="宋体"/>
        </w:rPr>
        <w:t>中华文明之时空基础架构</w:t>
      </w:r>
      <w:r w:rsidR="0066589B" w:rsidRPr="0066589B">
        <w:rPr>
          <w:rFonts w:ascii="Times New Roman" w:eastAsia="宋体" w:hAnsi="Times New Roman" w:cs="Times New Roman"/>
        </w:rPr>
        <w:t>(</w:t>
      </w:r>
      <w:r w:rsidRPr="0066589B">
        <w:rPr>
          <w:rFonts w:ascii="Times New Roman" w:eastAsia="宋体" w:hAnsi="Times New Roman" w:cs="Times New Roman"/>
        </w:rPr>
        <w:t>CCTS</w:t>
      </w:r>
      <w:r w:rsidR="0066589B" w:rsidRPr="0066589B">
        <w:rPr>
          <w:rFonts w:ascii="Times New Roman" w:eastAsia="宋体" w:hAnsi="Times New Roman" w:cs="Times New Roman"/>
        </w:rPr>
        <w:t>)</w:t>
      </w:r>
      <w:r w:rsidR="0066589B" w:rsidRPr="00F40657">
        <w:rPr>
          <w:rFonts w:ascii="Times New Roman" w:eastAsia="宋体" w:hAnsi="Times New Roman" w:cs="Times New Roman"/>
          <w:vertAlign w:val="superscript"/>
        </w:rPr>
        <w:t>[5]</w:t>
      </w:r>
      <w:r w:rsidR="0066589B">
        <w:rPr>
          <w:rFonts w:ascii="宋体" w:eastAsia="宋体" w:hAnsi="宋体" w:hint="eastAsia"/>
        </w:rPr>
        <w:t>”、</w:t>
      </w:r>
      <w:r w:rsidRPr="0066589B">
        <w:rPr>
          <w:rFonts w:ascii="宋体" w:eastAsia="宋体" w:hAnsi="宋体"/>
        </w:rPr>
        <w:t>香港中文大学地球信息科学研所开发的“民国时期北京都市文化历史地理信息数据库”等。</w:t>
      </w:r>
      <w:r w:rsidRPr="0066589B">
        <w:rPr>
          <w:rFonts w:ascii="宋体" w:eastAsia="宋体" w:hAnsi="宋体" w:hint="eastAsia"/>
        </w:rPr>
        <w:t>此外，首都师范大学历史地理研究中心与陕西师范大学出版社合作开发的“丝绸之路历史地理信息开放平台”也于</w:t>
      </w:r>
      <w:r w:rsidRPr="0066589B">
        <w:rPr>
          <w:rFonts w:ascii="Times New Roman" w:eastAsia="宋体" w:hAnsi="Times New Roman" w:cs="Times New Roman"/>
        </w:rPr>
        <w:t>2017</w:t>
      </w:r>
      <w:r w:rsidRPr="0066589B">
        <w:rPr>
          <w:rFonts w:ascii="宋体" w:eastAsia="宋体" w:hAnsi="宋体"/>
        </w:rPr>
        <w:t>年上线，该平台综合了整套地理模型分析系统，方便学者利用其数据进行个性化研究。</w:t>
      </w:r>
    </w:p>
    <w:p w14:paraId="3EFDA898" w14:textId="14665CD6" w:rsidR="00765027" w:rsidRDefault="00FF7007" w:rsidP="00765027">
      <w:pPr>
        <w:ind w:firstLineChars="200" w:firstLine="420"/>
        <w:rPr>
          <w:rFonts w:ascii="宋体" w:eastAsia="宋体" w:hAnsi="宋体"/>
        </w:rPr>
      </w:pPr>
      <w:r>
        <w:rPr>
          <w:rFonts w:ascii="宋体" w:eastAsia="宋体" w:hAnsi="宋体" w:hint="eastAsia"/>
        </w:rPr>
        <w:t>尽管</w:t>
      </w:r>
      <w:r w:rsidR="0073492D" w:rsidRPr="0066589B">
        <w:rPr>
          <w:rFonts w:ascii="宋体" w:eastAsia="宋体" w:hAnsi="宋体"/>
        </w:rPr>
        <w:t>历史</w:t>
      </w:r>
      <w:r w:rsidR="0073492D" w:rsidRPr="0066589B">
        <w:rPr>
          <w:rFonts w:ascii="Times New Roman" w:eastAsia="宋体" w:hAnsi="Times New Roman" w:cs="Times New Roman"/>
        </w:rPr>
        <w:t>GIS</w:t>
      </w:r>
      <w:r w:rsidR="0073492D" w:rsidRPr="0066589B">
        <w:rPr>
          <w:rFonts w:ascii="宋体" w:eastAsia="宋体" w:hAnsi="宋体"/>
        </w:rPr>
        <w:t>的研究已经取得了不少成就，也引起了越来越多的历史学家和历史地理学家的兴趣，但是</w:t>
      </w:r>
      <w:r w:rsidR="00736810">
        <w:rPr>
          <w:rFonts w:ascii="宋体" w:eastAsia="宋体" w:hAnsi="宋体" w:hint="eastAsia"/>
        </w:rPr>
        <w:t>目前</w:t>
      </w:r>
      <w:r w:rsidR="0073492D" w:rsidRPr="0066589B">
        <w:rPr>
          <w:rFonts w:ascii="宋体" w:eastAsia="宋体" w:hAnsi="宋体"/>
        </w:rPr>
        <w:t>历史学科中对于地理信息系统技</w:t>
      </w:r>
      <w:r w:rsidR="0073492D" w:rsidRPr="0066589B">
        <w:rPr>
          <w:rFonts w:ascii="宋体" w:eastAsia="宋体" w:hAnsi="宋体" w:hint="eastAsia"/>
        </w:rPr>
        <w:t>术的普及程度</w:t>
      </w:r>
      <w:r w:rsidR="007C573E">
        <w:rPr>
          <w:rFonts w:ascii="宋体" w:eastAsia="宋体" w:hAnsi="宋体" w:hint="eastAsia"/>
        </w:rPr>
        <w:t>依然</w:t>
      </w:r>
      <w:r w:rsidR="0073492D" w:rsidRPr="0066589B">
        <w:rPr>
          <w:rFonts w:ascii="宋体" w:eastAsia="宋体" w:hAnsi="宋体" w:hint="eastAsia"/>
        </w:rPr>
        <w:t>不够高，学科交叉程度依然较低；且以往的历史地理的研究多集中于历史气候、河流地貌、乡村聚落、环境变迁、疫情灾害、考古遗址定位等方面，</w:t>
      </w:r>
      <w:r w:rsidR="007C573E">
        <w:rPr>
          <w:rFonts w:ascii="宋体" w:eastAsia="宋体" w:hAnsi="宋体" w:hint="eastAsia"/>
        </w:rPr>
        <w:t>鲜有</w:t>
      </w:r>
      <w:r w:rsidR="0073492D" w:rsidRPr="0066589B">
        <w:rPr>
          <w:rFonts w:ascii="宋体" w:eastAsia="宋体" w:hAnsi="宋体" w:hint="eastAsia"/>
        </w:rPr>
        <w:t>研究探究历史上具有重要影响力的思想家、哲学家的思想</w:t>
      </w:r>
      <w:r w:rsidR="007C573E">
        <w:rPr>
          <w:rFonts w:ascii="宋体" w:eastAsia="宋体" w:hAnsi="宋体" w:hint="eastAsia"/>
        </w:rPr>
        <w:t>（</w:t>
      </w:r>
      <w:r w:rsidR="0073492D" w:rsidRPr="0066589B">
        <w:rPr>
          <w:rFonts w:ascii="宋体" w:eastAsia="宋体" w:hAnsi="宋体" w:hint="eastAsia"/>
        </w:rPr>
        <w:t>如老子思想等</w:t>
      </w:r>
      <w:r w:rsidR="007C573E">
        <w:rPr>
          <w:rFonts w:ascii="宋体" w:eastAsia="宋体" w:hAnsi="宋体" w:hint="eastAsia"/>
        </w:rPr>
        <w:t>）</w:t>
      </w:r>
      <w:r w:rsidR="0073492D" w:rsidRPr="0066589B">
        <w:rPr>
          <w:rFonts w:ascii="宋体" w:eastAsia="宋体" w:hAnsi="宋体" w:hint="eastAsia"/>
        </w:rPr>
        <w:t>的</w:t>
      </w:r>
      <w:r w:rsidR="007C573E">
        <w:rPr>
          <w:rFonts w:ascii="宋体" w:eastAsia="宋体" w:hAnsi="宋体" w:hint="eastAsia"/>
        </w:rPr>
        <w:t>长时间</w:t>
      </w:r>
      <w:r w:rsidR="0073492D" w:rsidRPr="0066589B">
        <w:rPr>
          <w:rFonts w:ascii="宋体" w:eastAsia="宋体" w:hAnsi="宋体" w:hint="eastAsia"/>
        </w:rPr>
        <w:t>演变</w:t>
      </w:r>
      <w:r w:rsidR="007C573E">
        <w:rPr>
          <w:rFonts w:ascii="宋体" w:eastAsia="宋体" w:hAnsi="宋体" w:hint="eastAsia"/>
        </w:rPr>
        <w:t>与全球范围</w:t>
      </w:r>
      <w:r w:rsidR="0073492D" w:rsidRPr="0066589B">
        <w:rPr>
          <w:rFonts w:ascii="宋体" w:eastAsia="宋体" w:hAnsi="宋体" w:hint="eastAsia"/>
        </w:rPr>
        <w:t>传播</w:t>
      </w:r>
      <w:r w:rsidR="00CB01F5" w:rsidRPr="0066589B">
        <w:rPr>
          <w:rFonts w:ascii="宋体" w:eastAsia="宋体" w:hAnsi="宋体" w:hint="eastAsia"/>
        </w:rPr>
        <w:t>。</w:t>
      </w:r>
      <w:r w:rsidR="003F4982">
        <w:rPr>
          <w:rFonts w:ascii="宋体" w:eastAsia="宋体" w:hAnsi="宋体" w:hint="eastAsia"/>
        </w:rPr>
        <w:t>另就</w:t>
      </w:r>
      <w:r w:rsidR="007C573E">
        <w:rPr>
          <w:rFonts w:ascii="宋体" w:eastAsia="宋体" w:hAnsi="宋体" w:hint="eastAsia"/>
        </w:rPr>
        <w:t>国内诸多G</w:t>
      </w:r>
      <w:r w:rsidR="007C573E">
        <w:rPr>
          <w:rFonts w:ascii="宋体" w:eastAsia="宋体" w:hAnsi="宋体"/>
        </w:rPr>
        <w:t>IS</w:t>
      </w:r>
      <w:r w:rsidR="007C573E">
        <w:rPr>
          <w:rFonts w:ascii="宋体" w:eastAsia="宋体" w:hAnsi="宋体" w:hint="eastAsia"/>
        </w:rPr>
        <w:t>平台</w:t>
      </w:r>
      <w:r w:rsidR="003F4982">
        <w:rPr>
          <w:rFonts w:ascii="宋体" w:eastAsia="宋体" w:hAnsi="宋体" w:hint="eastAsia"/>
        </w:rPr>
        <w:t>而言，与</w:t>
      </w:r>
      <w:r w:rsidR="0073492D" w:rsidRPr="0066589B">
        <w:rPr>
          <w:rFonts w:ascii="宋体" w:eastAsia="宋体" w:hAnsi="宋体" w:hint="eastAsia"/>
        </w:rPr>
        <w:t>国际发展趋势相比，其数据集成、数据挖掘和数据模拟显示等方面仍有较大不足，大部分平台只作为</w:t>
      </w:r>
      <w:r w:rsidR="007C573E">
        <w:rPr>
          <w:rFonts w:ascii="宋体" w:eastAsia="宋体" w:hAnsi="宋体" w:hint="eastAsia"/>
        </w:rPr>
        <w:t>数据查询之用</w:t>
      </w:r>
      <w:r w:rsidR="0073492D" w:rsidRPr="0066589B">
        <w:rPr>
          <w:rFonts w:ascii="宋体" w:eastAsia="宋体" w:hAnsi="宋体" w:hint="eastAsia"/>
        </w:rPr>
        <w:t>，对于历史事件发展变化的时空挖掘功能相对匮乏，作为历史分析工具与研究手段的</w:t>
      </w:r>
      <w:proofErr w:type="spellStart"/>
      <w:r w:rsidR="0073492D" w:rsidRPr="0066589B">
        <w:rPr>
          <w:rFonts w:ascii="Times New Roman" w:eastAsia="宋体" w:hAnsi="Times New Roman" w:cs="Times New Roman"/>
        </w:rPr>
        <w:t>GIS</w:t>
      </w:r>
      <w:proofErr w:type="spellEnd"/>
      <w:r w:rsidR="0073492D" w:rsidRPr="0066589B">
        <w:rPr>
          <w:rFonts w:ascii="宋体" w:eastAsia="宋体" w:hAnsi="宋体"/>
        </w:rPr>
        <w:t>功能体现不多</w:t>
      </w:r>
      <w:r w:rsidR="00CB01F5" w:rsidRPr="0066589B">
        <w:rPr>
          <w:rFonts w:ascii="宋体" w:eastAsia="宋体" w:hAnsi="宋体" w:hint="eastAsia"/>
        </w:rPr>
        <w:t>；另一方面，除了专业人士应用历史</w:t>
      </w:r>
      <w:r w:rsidR="00CB01F5" w:rsidRPr="0066589B">
        <w:rPr>
          <w:rFonts w:ascii="Times New Roman" w:eastAsia="宋体" w:hAnsi="Times New Roman" w:cs="Times New Roman"/>
        </w:rPr>
        <w:t>GIS</w:t>
      </w:r>
      <w:r w:rsidR="00CB01F5" w:rsidRPr="0066589B">
        <w:rPr>
          <w:rFonts w:ascii="宋体" w:eastAsia="宋体" w:hAnsi="宋体" w:hint="eastAsia"/>
        </w:rPr>
        <w:t>平台之外，还需要考虑平台对于大众的适用性</w:t>
      </w:r>
      <w:r w:rsidR="00736810">
        <w:rPr>
          <w:rFonts w:ascii="宋体" w:eastAsia="宋体" w:hAnsi="宋体" w:hint="eastAsia"/>
        </w:rPr>
        <w:t>、</w:t>
      </w:r>
      <w:r w:rsidR="00CB01F5" w:rsidRPr="0066589B">
        <w:rPr>
          <w:rFonts w:ascii="宋体" w:eastAsia="宋体" w:hAnsi="宋体" w:hint="eastAsia"/>
        </w:rPr>
        <w:t>易读性</w:t>
      </w:r>
      <w:r w:rsidR="00736810">
        <w:rPr>
          <w:rFonts w:ascii="宋体" w:eastAsia="宋体" w:hAnsi="宋体" w:hint="eastAsia"/>
        </w:rPr>
        <w:t>和可参与性</w:t>
      </w:r>
      <w:r w:rsidR="00CB01F5" w:rsidRPr="0066589B">
        <w:rPr>
          <w:rFonts w:ascii="宋体" w:eastAsia="宋体" w:hAnsi="宋体" w:hint="eastAsia"/>
        </w:rPr>
        <w:t>。</w:t>
      </w:r>
    </w:p>
    <w:p w14:paraId="1D42B7B1" w14:textId="3DEDA11C" w:rsidR="003F4982" w:rsidRPr="0066589B" w:rsidRDefault="003F4982" w:rsidP="003F4982">
      <w:pPr>
        <w:ind w:firstLineChars="200" w:firstLine="420"/>
        <w:rPr>
          <w:rFonts w:ascii="宋体" w:eastAsia="宋体" w:hAnsi="宋体"/>
        </w:rPr>
      </w:pPr>
      <w:r w:rsidRPr="0066589B">
        <w:rPr>
          <w:rFonts w:ascii="宋体" w:eastAsia="宋体" w:hAnsi="宋体" w:hint="eastAsia"/>
        </w:rPr>
        <w:t>本研究以空间综合人文社会科学研究视角，利用时空数据模型、</w:t>
      </w:r>
      <w:r w:rsidRPr="0066589B">
        <w:rPr>
          <w:rFonts w:ascii="Times New Roman" w:eastAsia="宋体" w:hAnsi="Times New Roman" w:cs="Times New Roman"/>
        </w:rPr>
        <w:t>GIS</w:t>
      </w:r>
      <w:r w:rsidRPr="0066589B">
        <w:rPr>
          <w:rFonts w:ascii="宋体" w:eastAsia="宋体" w:hAnsi="宋体"/>
        </w:rPr>
        <w:t>空间分析方法、地图设计理论、</w:t>
      </w:r>
      <w:r w:rsidRPr="0066589B">
        <w:rPr>
          <w:rFonts w:ascii="Times New Roman" w:eastAsia="宋体" w:hAnsi="Times New Roman" w:cs="Times New Roman"/>
        </w:rPr>
        <w:t>GIS</w:t>
      </w:r>
      <w:r w:rsidRPr="0066589B">
        <w:rPr>
          <w:rFonts w:ascii="宋体" w:eastAsia="宋体" w:hAnsi="宋体"/>
        </w:rPr>
        <w:t>可视化</w:t>
      </w:r>
      <w:r w:rsidR="00D72E70">
        <w:rPr>
          <w:rFonts w:ascii="宋体" w:eastAsia="宋体" w:hAnsi="宋体" w:hint="eastAsia"/>
        </w:rPr>
        <w:t>方法</w:t>
      </w:r>
      <w:r w:rsidRPr="0066589B">
        <w:rPr>
          <w:rFonts w:ascii="宋体" w:eastAsia="宋体" w:hAnsi="宋体"/>
        </w:rPr>
        <w:t>及</w:t>
      </w:r>
      <w:proofErr w:type="spellStart"/>
      <w:r w:rsidRPr="0066589B">
        <w:rPr>
          <w:rFonts w:ascii="Times New Roman" w:eastAsia="宋体" w:hAnsi="Times New Roman" w:cs="Times New Roman"/>
        </w:rPr>
        <w:t>WebGIS</w:t>
      </w:r>
      <w:proofErr w:type="spellEnd"/>
      <w:r w:rsidRPr="0066589B">
        <w:rPr>
          <w:rFonts w:ascii="宋体" w:eastAsia="宋体" w:hAnsi="宋体"/>
        </w:rPr>
        <w:t>开发技术</w:t>
      </w:r>
      <w:r w:rsidR="00736810">
        <w:rPr>
          <w:rFonts w:ascii="宋体" w:eastAsia="宋体" w:hAnsi="宋体" w:hint="eastAsia"/>
        </w:rPr>
        <w:t>研发适合传统哲学思想全球传播研究的历史G</w:t>
      </w:r>
      <w:r w:rsidR="00736810">
        <w:rPr>
          <w:rFonts w:ascii="宋体" w:eastAsia="宋体" w:hAnsi="宋体"/>
        </w:rPr>
        <w:t>IS</w:t>
      </w:r>
      <w:r w:rsidR="00736810">
        <w:rPr>
          <w:rFonts w:ascii="宋体" w:eastAsia="宋体" w:hAnsi="宋体" w:hint="eastAsia"/>
        </w:rPr>
        <w:t>系统</w:t>
      </w:r>
      <w:r w:rsidR="00736810" w:rsidRPr="0066589B">
        <w:rPr>
          <w:rFonts w:ascii="宋体" w:eastAsia="宋体" w:hAnsi="宋体" w:hint="eastAsia"/>
        </w:rPr>
        <w:t>，</w:t>
      </w:r>
      <w:r w:rsidR="00736810">
        <w:rPr>
          <w:rFonts w:ascii="宋体" w:eastAsia="宋体" w:hAnsi="宋体" w:hint="eastAsia"/>
        </w:rPr>
        <w:t>以为中国伟大哲学思想</w:t>
      </w:r>
      <w:r w:rsidR="00D72E70">
        <w:rPr>
          <w:rFonts w:ascii="宋体" w:eastAsia="宋体" w:hAnsi="宋体" w:hint="eastAsia"/>
        </w:rPr>
        <w:t>的传承与传播</w:t>
      </w:r>
      <w:r w:rsidR="00736810">
        <w:rPr>
          <w:rFonts w:ascii="宋体" w:eastAsia="宋体" w:hAnsi="宋体" w:hint="eastAsia"/>
        </w:rPr>
        <w:t>提供强有力的支撑。</w:t>
      </w:r>
      <w:r w:rsidR="00D72E70">
        <w:rPr>
          <w:rFonts w:ascii="宋体" w:eastAsia="宋体" w:hAnsi="宋体" w:hint="eastAsia"/>
        </w:rPr>
        <w:t>本研究</w:t>
      </w:r>
      <w:r w:rsidR="00736810">
        <w:rPr>
          <w:rFonts w:ascii="宋体" w:eastAsia="宋体" w:hAnsi="宋体" w:hint="eastAsia"/>
        </w:rPr>
        <w:t>以老子思想传播为例，</w:t>
      </w:r>
      <w:r w:rsidRPr="0066589B">
        <w:rPr>
          <w:rFonts w:ascii="宋体" w:eastAsia="宋体" w:hAnsi="宋体"/>
        </w:rPr>
        <w:t>将各类非结构化的历史材料（包括《道德经》译本、相关著作与论文等）进行时空数据建模，构建老子思想传播时空数据库，研发老子思想全球传播地理信息开放平台，运用多种空间可视化手段从全球视野对老子思想的演变、发展和接受进行分析与模拟</w:t>
      </w:r>
      <w:r w:rsidRPr="0066589B">
        <w:rPr>
          <w:rFonts w:ascii="宋体" w:eastAsia="宋体" w:hAnsi="宋体" w:hint="eastAsia"/>
        </w:rPr>
        <w:t>，</w:t>
      </w:r>
      <w:r w:rsidR="00A81928">
        <w:rPr>
          <w:rFonts w:ascii="宋体" w:eastAsia="宋体" w:hAnsi="宋体" w:hint="eastAsia"/>
        </w:rPr>
        <w:t>为</w:t>
      </w:r>
      <w:r w:rsidRPr="0066589B">
        <w:rPr>
          <w:rFonts w:ascii="宋体" w:eastAsia="宋体" w:hAnsi="宋体" w:hint="eastAsia"/>
        </w:rPr>
        <w:t>深入理解老子思想在全球的传播演变模式提供</w:t>
      </w:r>
      <w:r w:rsidR="00A81928">
        <w:rPr>
          <w:rFonts w:ascii="宋体" w:eastAsia="宋体" w:hAnsi="宋体" w:hint="eastAsia"/>
        </w:rPr>
        <w:t>新视角</w:t>
      </w:r>
      <w:r w:rsidRPr="0066589B">
        <w:rPr>
          <w:rFonts w:ascii="宋体" w:eastAsia="宋体" w:hAnsi="宋体" w:hint="eastAsia"/>
        </w:rPr>
        <w:t>。</w:t>
      </w:r>
    </w:p>
    <w:p w14:paraId="772338B0" w14:textId="77777777" w:rsidR="003F4982" w:rsidRPr="003F4982" w:rsidRDefault="003F4982" w:rsidP="00765027">
      <w:pPr>
        <w:ind w:firstLineChars="200" w:firstLine="420"/>
        <w:rPr>
          <w:rFonts w:ascii="宋体" w:eastAsia="宋体" w:hAnsi="宋体"/>
        </w:rPr>
      </w:pPr>
    </w:p>
    <w:p w14:paraId="752E4642" w14:textId="25EF10E9" w:rsidR="00642EE9" w:rsidRPr="00765027" w:rsidRDefault="00B0790F" w:rsidP="00765027">
      <w:pPr>
        <w:pStyle w:val="2"/>
        <w:tabs>
          <w:tab w:val="left" w:pos="576"/>
        </w:tabs>
        <w:spacing w:before="0" w:after="0" w:line="240" w:lineRule="auto"/>
        <w:rPr>
          <w:rFonts w:cs="Times New Roman"/>
          <w:b w:val="0"/>
          <w:bCs w:val="0"/>
          <w:iCs w:val="0"/>
          <w:color w:val="auto"/>
          <w:sz w:val="21"/>
          <w:szCs w:val="21"/>
          <w:lang w:eastAsia="zh-CN"/>
        </w:rPr>
      </w:pPr>
      <w:r>
        <w:rPr>
          <w:rFonts w:cs="Times New Roman"/>
          <w:color w:val="auto"/>
          <w:sz w:val="21"/>
          <w:szCs w:val="21"/>
          <w:lang w:eastAsia="zh-CN"/>
        </w:rPr>
        <w:t>1</w:t>
      </w:r>
      <w:r>
        <w:rPr>
          <w:rFonts w:cs="Times New Roman" w:hint="eastAsia"/>
          <w:color w:val="auto"/>
          <w:sz w:val="21"/>
          <w:szCs w:val="21"/>
          <w:lang w:eastAsia="zh-CN"/>
        </w:rPr>
        <w:t>基于</w:t>
      </w:r>
      <w:r w:rsidR="00642EE9" w:rsidRPr="00765027">
        <w:rPr>
          <w:rFonts w:cs="Times New Roman" w:hint="eastAsia"/>
          <w:color w:val="auto"/>
          <w:sz w:val="21"/>
          <w:szCs w:val="21"/>
          <w:lang w:eastAsia="zh-CN"/>
        </w:rPr>
        <w:t>故事地图</w:t>
      </w:r>
      <w:r>
        <w:rPr>
          <w:rFonts w:cs="Times New Roman" w:hint="eastAsia"/>
          <w:color w:val="auto"/>
          <w:sz w:val="21"/>
          <w:szCs w:val="21"/>
          <w:lang w:eastAsia="zh-CN"/>
        </w:rPr>
        <w:t>的系统框架设计</w:t>
      </w:r>
      <w:r w:rsidR="00642EE9" w:rsidRPr="00765027">
        <w:rPr>
          <w:rFonts w:cs="Times New Roman"/>
          <w:color w:val="auto"/>
          <w:sz w:val="21"/>
          <w:szCs w:val="21"/>
          <w:lang w:eastAsia="zh-CN"/>
        </w:rPr>
        <w:t xml:space="preserve"> </w:t>
      </w:r>
    </w:p>
    <w:p w14:paraId="46B9C8F5" w14:textId="52378E5F" w:rsidR="001B5E92" w:rsidRPr="0066589B" w:rsidRDefault="00A81928" w:rsidP="00E32D18">
      <w:pPr>
        <w:ind w:firstLineChars="200" w:firstLine="420"/>
        <w:rPr>
          <w:rFonts w:ascii="宋体" w:eastAsia="宋体" w:hAnsi="宋体"/>
        </w:rPr>
      </w:pPr>
      <w:r>
        <w:rPr>
          <w:rFonts w:ascii="宋体" w:eastAsia="宋体" w:hAnsi="宋体" w:hint="eastAsia"/>
        </w:rPr>
        <w:t>在</w:t>
      </w:r>
      <w:r w:rsidR="00B13974" w:rsidRPr="0066589B">
        <w:rPr>
          <w:rFonts w:ascii="宋体" w:eastAsia="宋体" w:hAnsi="宋体" w:hint="eastAsia"/>
        </w:rPr>
        <w:t>地理信息系统与多学科发生交叉融合</w:t>
      </w:r>
      <w:r w:rsidR="005F69FA" w:rsidRPr="0066589B">
        <w:rPr>
          <w:rFonts w:ascii="宋体" w:eastAsia="宋体" w:hAnsi="宋体" w:hint="eastAsia"/>
        </w:rPr>
        <w:t>的同时，地图的表达方式也不再局限于传统的地理地貌符号，</w:t>
      </w:r>
      <w:r w:rsidR="00C17078" w:rsidRPr="0066589B">
        <w:rPr>
          <w:rFonts w:ascii="宋体" w:eastAsia="宋体" w:hAnsi="宋体" w:hint="eastAsia"/>
        </w:rPr>
        <w:t>新的设计和表达方式层出不穷，</w:t>
      </w:r>
      <w:r w:rsidR="00730404" w:rsidRPr="0066589B">
        <w:rPr>
          <w:rFonts w:ascii="宋体" w:eastAsia="宋体" w:hAnsi="宋体" w:hint="eastAsia"/>
        </w:rPr>
        <w:t>融入了可视化的新技术，通过图表等视觉形式来</w:t>
      </w:r>
      <w:r>
        <w:rPr>
          <w:rFonts w:ascii="宋体" w:eastAsia="宋体" w:hAnsi="宋体" w:hint="eastAsia"/>
        </w:rPr>
        <w:t>展示</w:t>
      </w:r>
      <w:r w:rsidR="00730404" w:rsidRPr="0066589B">
        <w:rPr>
          <w:rFonts w:ascii="宋体" w:eastAsia="宋体" w:hAnsi="宋体" w:hint="eastAsia"/>
        </w:rPr>
        <w:t>信息。这种地图</w:t>
      </w:r>
      <w:r w:rsidR="00432865" w:rsidRPr="0066589B">
        <w:rPr>
          <w:rFonts w:ascii="宋体" w:eastAsia="宋体" w:hAnsi="宋体" w:hint="eastAsia"/>
        </w:rPr>
        <w:t>在</w:t>
      </w:r>
      <w:r w:rsidR="00730404" w:rsidRPr="0066589B">
        <w:rPr>
          <w:rFonts w:ascii="宋体" w:eastAsia="宋体" w:hAnsi="宋体" w:hint="eastAsia"/>
        </w:rPr>
        <w:t>保持了传统地图的功能</w:t>
      </w:r>
      <w:r w:rsidR="00F25E1B" w:rsidRPr="0066589B">
        <w:rPr>
          <w:rFonts w:ascii="宋体" w:eastAsia="宋体" w:hAnsi="宋体" w:hint="eastAsia"/>
        </w:rPr>
        <w:t>之上</w:t>
      </w:r>
      <w:r w:rsidR="00730404" w:rsidRPr="0066589B">
        <w:rPr>
          <w:rFonts w:ascii="宋体" w:eastAsia="宋体" w:hAnsi="宋体" w:hint="eastAsia"/>
        </w:rPr>
        <w:t>，还</w:t>
      </w:r>
      <w:r w:rsidR="005E7E6F" w:rsidRPr="0066589B">
        <w:rPr>
          <w:rFonts w:ascii="宋体" w:eastAsia="宋体" w:hAnsi="宋体" w:hint="eastAsia"/>
        </w:rPr>
        <w:t>增加了</w:t>
      </w:r>
      <w:r w:rsidR="000538C4" w:rsidRPr="0066589B">
        <w:rPr>
          <w:rFonts w:ascii="宋体" w:eastAsia="宋体" w:hAnsi="宋体" w:hint="eastAsia"/>
        </w:rPr>
        <w:t>地图</w:t>
      </w:r>
      <w:r w:rsidR="00D77119" w:rsidRPr="0066589B">
        <w:rPr>
          <w:rFonts w:ascii="宋体" w:eastAsia="宋体" w:hAnsi="宋体" w:hint="eastAsia"/>
        </w:rPr>
        <w:t>的</w:t>
      </w:r>
      <w:r w:rsidR="0039759E" w:rsidRPr="0066589B">
        <w:rPr>
          <w:rFonts w:ascii="宋体" w:eastAsia="宋体" w:hAnsi="宋体" w:hint="eastAsia"/>
        </w:rPr>
        <w:t>易读性，激起设计者与读图者的互动</w:t>
      </w:r>
      <w:r w:rsidR="0066589B" w:rsidRPr="00F40657">
        <w:rPr>
          <w:rFonts w:ascii="Times New Roman" w:eastAsia="宋体" w:hAnsi="Times New Roman" w:cs="Times New Roman" w:hint="eastAsia"/>
          <w:vertAlign w:val="superscript"/>
        </w:rPr>
        <w:t>[</w:t>
      </w:r>
      <w:r w:rsidR="0066589B" w:rsidRPr="00F40657">
        <w:rPr>
          <w:rFonts w:ascii="Times New Roman" w:eastAsia="宋体" w:hAnsi="Times New Roman" w:cs="Times New Roman"/>
          <w:vertAlign w:val="superscript"/>
        </w:rPr>
        <w:t>6]</w:t>
      </w:r>
      <w:r w:rsidR="0039759E" w:rsidRPr="0066589B">
        <w:rPr>
          <w:rFonts w:ascii="宋体" w:eastAsia="宋体" w:hAnsi="宋体" w:hint="eastAsia"/>
        </w:rPr>
        <w:t>，使非专业读图者也能进入地图所讲述的故事。故事与地图相连，故事中具备的要素：时间、地点、人物、事件就可以通过一张地图中有效的可视化方式表达出来，这比单纯的文字图片更容易理解。故事地图这种表达方式在近年来也逐渐兴起，</w:t>
      </w:r>
      <w:r w:rsidR="000B7C2D" w:rsidRPr="0066589B">
        <w:rPr>
          <w:rFonts w:ascii="宋体" w:eastAsia="宋体" w:hAnsi="宋体" w:hint="eastAsia"/>
        </w:rPr>
        <w:t>现已有故事地图的模板产品：</w:t>
      </w:r>
      <w:r w:rsidR="000B7C2D" w:rsidRPr="0066589B">
        <w:rPr>
          <w:rFonts w:ascii="Times New Roman" w:eastAsia="宋体" w:hAnsi="Times New Roman" w:cs="Times New Roman"/>
        </w:rPr>
        <w:t>ESRI</w:t>
      </w:r>
      <w:r w:rsidR="000B7C2D" w:rsidRPr="0066589B">
        <w:rPr>
          <w:rFonts w:ascii="宋体" w:eastAsia="宋体" w:hAnsi="宋体" w:hint="eastAsia"/>
        </w:rPr>
        <w:t>提供的</w:t>
      </w:r>
      <w:r w:rsidR="000B7C2D" w:rsidRPr="0066589B">
        <w:rPr>
          <w:rFonts w:ascii="Times New Roman" w:eastAsia="宋体" w:hAnsi="Times New Roman" w:cs="Times New Roman"/>
        </w:rPr>
        <w:t xml:space="preserve">ArcGIS </w:t>
      </w:r>
      <w:r w:rsidR="0066589B">
        <w:rPr>
          <w:rFonts w:ascii="Times New Roman" w:eastAsia="宋体" w:hAnsi="Times New Roman" w:cs="Times New Roman"/>
        </w:rPr>
        <w:t xml:space="preserve">Story </w:t>
      </w:r>
      <w:r w:rsidR="000B7C2D" w:rsidRPr="0066589B">
        <w:rPr>
          <w:rFonts w:ascii="Times New Roman" w:eastAsia="宋体" w:hAnsi="Times New Roman" w:cs="Times New Roman"/>
        </w:rPr>
        <w:t>Map</w:t>
      </w:r>
      <w:r w:rsidR="000B7C2D" w:rsidRPr="0066589B">
        <w:rPr>
          <w:rFonts w:ascii="宋体" w:eastAsia="宋体" w:hAnsi="宋体" w:hint="eastAsia"/>
        </w:rPr>
        <w:t>工具</w:t>
      </w:r>
      <w:r w:rsidR="0066589B" w:rsidRPr="00F40657">
        <w:rPr>
          <w:rFonts w:ascii="Times New Roman" w:eastAsia="宋体" w:hAnsi="Times New Roman" w:cs="Times New Roman" w:hint="eastAsia"/>
          <w:vertAlign w:val="superscript"/>
        </w:rPr>
        <w:t>[</w:t>
      </w:r>
      <w:r w:rsidR="0066589B" w:rsidRPr="00F40657">
        <w:rPr>
          <w:rFonts w:ascii="Times New Roman" w:eastAsia="宋体" w:hAnsi="Times New Roman" w:cs="Times New Roman"/>
          <w:vertAlign w:val="superscript"/>
        </w:rPr>
        <w:t>7]</w:t>
      </w:r>
      <w:r w:rsidR="000B7C2D" w:rsidRPr="0066589B">
        <w:rPr>
          <w:rFonts w:ascii="宋体" w:eastAsia="宋体" w:hAnsi="宋体" w:hint="eastAsia"/>
        </w:rPr>
        <w:t>，根据故事场景的不同可提供八种模板供用户挑选使用；</w:t>
      </w:r>
      <w:proofErr w:type="spellStart"/>
      <w:r w:rsidR="000B7C2D" w:rsidRPr="0066589B">
        <w:rPr>
          <w:rFonts w:ascii="Times New Roman" w:eastAsia="宋体" w:hAnsi="Times New Roman" w:cs="Times New Roman"/>
        </w:rPr>
        <w:t>Mapbox</w:t>
      </w:r>
      <w:proofErr w:type="spellEnd"/>
      <w:r w:rsidR="000B7C2D" w:rsidRPr="0066589B">
        <w:rPr>
          <w:rFonts w:ascii="宋体" w:eastAsia="宋体" w:hAnsi="宋体"/>
        </w:rPr>
        <w:t xml:space="preserve"> </w:t>
      </w:r>
      <w:r w:rsidR="000B7C2D" w:rsidRPr="0066589B">
        <w:rPr>
          <w:rFonts w:ascii="宋体" w:eastAsia="宋体" w:hAnsi="宋体" w:hint="eastAsia"/>
        </w:rPr>
        <w:t>也提供了文字、地图、图片相结合的互动式故事地图模板</w:t>
      </w:r>
      <w:r w:rsidR="005440BD" w:rsidRPr="0066589B">
        <w:rPr>
          <w:rFonts w:ascii="宋体" w:eastAsia="宋体" w:hAnsi="宋体" w:hint="eastAsia"/>
        </w:rPr>
        <w:t>。</w:t>
      </w:r>
    </w:p>
    <w:p w14:paraId="187FC4C8" w14:textId="5F688A4B" w:rsidR="00B204F7" w:rsidRDefault="006B7074" w:rsidP="00F5276D">
      <w:pPr>
        <w:ind w:firstLineChars="200" w:firstLine="420"/>
        <w:rPr>
          <w:rFonts w:ascii="宋体" w:eastAsia="宋体" w:hAnsi="宋体"/>
        </w:rPr>
      </w:pPr>
      <w:r w:rsidRPr="0066589B">
        <w:rPr>
          <w:rFonts w:ascii="宋体" w:eastAsia="宋体" w:hAnsi="宋体" w:hint="eastAsia"/>
        </w:rPr>
        <w:t>对于</w:t>
      </w:r>
      <w:r w:rsidR="00A81928">
        <w:rPr>
          <w:rFonts w:ascii="宋体" w:eastAsia="宋体" w:hAnsi="宋体" w:hint="eastAsia"/>
        </w:rPr>
        <w:t>老子思想传播这类</w:t>
      </w:r>
      <w:r w:rsidRPr="0066589B">
        <w:rPr>
          <w:rFonts w:ascii="宋体" w:eastAsia="宋体" w:hAnsi="宋体" w:hint="eastAsia"/>
        </w:rPr>
        <w:t>历史故事</w:t>
      </w:r>
      <w:r w:rsidR="00A81928">
        <w:rPr>
          <w:rFonts w:ascii="宋体" w:eastAsia="宋体" w:hAnsi="宋体" w:hint="eastAsia"/>
        </w:rPr>
        <w:t>而言</w:t>
      </w:r>
      <w:r w:rsidRPr="0066589B">
        <w:rPr>
          <w:rFonts w:ascii="宋体" w:eastAsia="宋体" w:hAnsi="宋体" w:hint="eastAsia"/>
        </w:rPr>
        <w:t>，时间是串联历史故事、挖掘历史信息的关键因素</w:t>
      </w:r>
      <w:r w:rsidR="00E32D18" w:rsidRPr="0066589B">
        <w:rPr>
          <w:rFonts w:ascii="宋体" w:eastAsia="宋体" w:hAnsi="宋体" w:hint="eastAsia"/>
        </w:rPr>
        <w:t>。新的历史表达方式，旨在提高阅读者的兴趣和直观理解，降低使用的专业门槛，并非只关注于历史</w:t>
      </w:r>
      <w:r w:rsidR="00E32D18" w:rsidRPr="0066589B">
        <w:rPr>
          <w:rFonts w:ascii="Times New Roman" w:eastAsia="宋体" w:hAnsi="Times New Roman" w:cs="Times New Roman"/>
        </w:rPr>
        <w:t>GIS</w:t>
      </w:r>
      <w:r w:rsidR="00E32D18" w:rsidRPr="0066589B">
        <w:rPr>
          <w:rFonts w:ascii="宋体" w:eastAsia="宋体" w:hAnsi="宋体" w:hint="eastAsia"/>
        </w:rPr>
        <w:t>本身的分析功能，而故</w:t>
      </w:r>
      <w:r w:rsidRPr="0066589B">
        <w:rPr>
          <w:rFonts w:ascii="宋体" w:eastAsia="宋体" w:hAnsi="宋体" w:hint="eastAsia"/>
        </w:rPr>
        <w:t>事地图</w:t>
      </w:r>
      <w:r w:rsidR="00E32D18" w:rsidRPr="0066589B">
        <w:rPr>
          <w:rFonts w:ascii="宋体" w:eastAsia="宋体" w:hAnsi="宋体" w:hint="eastAsia"/>
        </w:rPr>
        <w:t>与历史</w:t>
      </w:r>
      <w:r w:rsidR="00E32D18" w:rsidRPr="0066589B">
        <w:rPr>
          <w:rFonts w:ascii="Times New Roman" w:eastAsia="宋体" w:hAnsi="Times New Roman" w:cs="Times New Roman"/>
        </w:rPr>
        <w:t>GIS</w:t>
      </w:r>
      <w:r w:rsidR="00E32D18" w:rsidRPr="0066589B">
        <w:rPr>
          <w:rFonts w:ascii="宋体" w:eastAsia="宋体" w:hAnsi="宋体" w:hint="eastAsia"/>
        </w:rPr>
        <w:t>的结合就可以很好的解决这一问题。故事地图</w:t>
      </w:r>
      <w:r w:rsidRPr="0066589B">
        <w:rPr>
          <w:rFonts w:ascii="宋体" w:eastAsia="宋体" w:hAnsi="宋体" w:hint="eastAsia"/>
        </w:rPr>
        <w:t>应用于历史</w:t>
      </w:r>
      <w:r w:rsidRPr="0066589B">
        <w:rPr>
          <w:rFonts w:ascii="Times New Roman" w:eastAsia="宋体" w:hAnsi="Times New Roman" w:cs="Times New Roman"/>
        </w:rPr>
        <w:t>GIS</w:t>
      </w:r>
      <w:r w:rsidRPr="0066589B">
        <w:rPr>
          <w:rFonts w:ascii="宋体" w:eastAsia="宋体" w:hAnsi="宋体" w:hint="eastAsia"/>
        </w:rPr>
        <w:t>的难点在于时间的表达</w:t>
      </w:r>
      <w:r w:rsidR="00E32D18" w:rsidRPr="0066589B">
        <w:rPr>
          <w:rFonts w:ascii="宋体" w:eastAsia="宋体" w:hAnsi="宋体" w:hint="eastAsia"/>
        </w:rPr>
        <w:t>，将时间轴为关键线索</w:t>
      </w:r>
      <w:r w:rsidR="0066589B" w:rsidRPr="00F40657">
        <w:rPr>
          <w:rFonts w:ascii="Times New Roman" w:eastAsia="宋体" w:hAnsi="Times New Roman" w:cs="Times New Roman" w:hint="eastAsia"/>
          <w:vertAlign w:val="superscript"/>
        </w:rPr>
        <w:t>[</w:t>
      </w:r>
      <w:r w:rsidR="0066589B" w:rsidRPr="00F40657">
        <w:rPr>
          <w:rFonts w:ascii="Times New Roman" w:eastAsia="宋体" w:hAnsi="Times New Roman" w:cs="Times New Roman"/>
          <w:vertAlign w:val="superscript"/>
        </w:rPr>
        <w:t>8]</w:t>
      </w:r>
      <w:r w:rsidR="00E32D18" w:rsidRPr="0066589B">
        <w:rPr>
          <w:rFonts w:ascii="宋体" w:eastAsia="宋体" w:hAnsi="宋体" w:hint="eastAsia"/>
        </w:rPr>
        <w:t>，串联整个故事是历史</w:t>
      </w:r>
      <w:r w:rsidR="00E32D18" w:rsidRPr="0066589B">
        <w:rPr>
          <w:rFonts w:ascii="Times New Roman" w:eastAsia="宋体" w:hAnsi="Times New Roman" w:cs="Times New Roman"/>
        </w:rPr>
        <w:t>GIS</w:t>
      </w:r>
      <w:r w:rsidR="00E32D18" w:rsidRPr="0066589B">
        <w:rPr>
          <w:rFonts w:ascii="宋体" w:eastAsia="宋体" w:hAnsi="宋体" w:hint="eastAsia"/>
        </w:rPr>
        <w:t>面向大众的第一步。</w:t>
      </w:r>
      <w:r w:rsidR="005B4D52">
        <w:rPr>
          <w:rFonts w:ascii="宋体" w:eastAsia="宋体" w:hAnsi="宋体" w:hint="eastAsia"/>
        </w:rPr>
        <w:t>故事地图与历史G</w:t>
      </w:r>
      <w:r w:rsidR="005B4D52">
        <w:rPr>
          <w:rFonts w:ascii="宋体" w:eastAsia="宋体" w:hAnsi="宋体"/>
        </w:rPr>
        <w:t>IS</w:t>
      </w:r>
      <w:r w:rsidR="005B4D52">
        <w:rPr>
          <w:rFonts w:ascii="宋体" w:eastAsia="宋体" w:hAnsi="宋体" w:hint="eastAsia"/>
        </w:rPr>
        <w:t>的结</w:t>
      </w:r>
      <w:r w:rsidR="00DF1C18">
        <w:rPr>
          <w:rFonts w:ascii="宋体" w:eastAsia="宋体" w:hAnsi="宋体" w:hint="eastAsia"/>
        </w:rPr>
        <w:t>合除了串联时间要素，完善叙事逻辑之外，还可加入适当的地图设计要素发挥电子信息地图的优势。交互式的可视化方法不仅</w:t>
      </w:r>
      <w:r w:rsidR="00DF1C18">
        <w:rPr>
          <w:rFonts w:ascii="宋体" w:eastAsia="宋体" w:hAnsi="宋体" w:hint="eastAsia"/>
        </w:rPr>
        <w:lastRenderedPageBreak/>
        <w:t>优化用户的读图体验，还是传播该主题信息的主要途径，交互式涉及的动态变化的符号</w:t>
      </w:r>
      <w:r w:rsidR="00E7479B" w:rsidRPr="00E7479B">
        <w:rPr>
          <w:rFonts w:ascii="Times New Roman" w:eastAsia="宋体" w:hAnsi="Times New Roman" w:cs="Times New Roman"/>
          <w:vertAlign w:val="superscript"/>
        </w:rPr>
        <w:t>[9]</w:t>
      </w:r>
      <w:r w:rsidR="00DF1C18">
        <w:rPr>
          <w:rFonts w:ascii="宋体" w:eastAsia="宋体" w:hAnsi="宋体" w:hint="eastAsia"/>
        </w:rPr>
        <w:t>、动画</w:t>
      </w:r>
      <w:r w:rsidR="00E7479B" w:rsidRPr="00E7479B">
        <w:rPr>
          <w:rFonts w:ascii="Times New Roman" w:eastAsia="宋体" w:hAnsi="Times New Roman" w:cs="Times New Roman"/>
          <w:vertAlign w:val="superscript"/>
        </w:rPr>
        <w:t>[</w:t>
      </w:r>
      <w:r w:rsidR="00E7479B">
        <w:rPr>
          <w:rFonts w:ascii="Times New Roman" w:eastAsia="宋体" w:hAnsi="Times New Roman" w:cs="Times New Roman"/>
          <w:vertAlign w:val="superscript"/>
        </w:rPr>
        <w:t>10</w:t>
      </w:r>
      <w:r w:rsidR="00E7479B" w:rsidRPr="00E7479B">
        <w:rPr>
          <w:rFonts w:ascii="Times New Roman" w:eastAsia="宋体" w:hAnsi="Times New Roman" w:cs="Times New Roman"/>
          <w:vertAlign w:val="superscript"/>
        </w:rPr>
        <w:t>]</w:t>
      </w:r>
      <w:r w:rsidR="00E7479B">
        <w:rPr>
          <w:rFonts w:ascii="宋体" w:eastAsia="宋体" w:hAnsi="宋体" w:hint="eastAsia"/>
        </w:rPr>
        <w:t>等设计在用户对该地图内容的理解上有较好的效果。</w:t>
      </w:r>
    </w:p>
    <w:p w14:paraId="795B9216" w14:textId="66B1F6CD" w:rsidR="003A77BE" w:rsidRPr="00E50181" w:rsidRDefault="00A81928" w:rsidP="00B10855">
      <w:pPr>
        <w:ind w:firstLineChars="200" w:firstLine="420"/>
        <w:rPr>
          <w:rFonts w:ascii="宋体" w:eastAsia="宋体" w:hAnsi="宋体"/>
        </w:rPr>
      </w:pPr>
      <w:r w:rsidRPr="00E50181">
        <w:rPr>
          <w:rFonts w:ascii="宋体" w:eastAsia="宋体" w:hAnsi="宋体" w:hint="eastAsia"/>
        </w:rPr>
        <w:t>系统采用故事地图的设计理念，提出</w:t>
      </w:r>
      <w:r w:rsidR="003A77BE" w:rsidRPr="00E50181">
        <w:rPr>
          <w:rFonts w:ascii="宋体" w:eastAsia="宋体" w:hAnsi="宋体" w:hint="eastAsia"/>
        </w:rPr>
        <w:t>涵盖</w:t>
      </w:r>
      <w:r w:rsidRPr="00E50181">
        <w:rPr>
          <w:rFonts w:ascii="宋体" w:eastAsia="宋体" w:hAnsi="宋体" w:hint="eastAsia"/>
        </w:rPr>
        <w:t>故事要素动态提取</w:t>
      </w:r>
      <w:r w:rsidR="0093117E" w:rsidRPr="00E50181">
        <w:rPr>
          <w:rFonts w:ascii="宋体" w:eastAsia="宋体" w:hAnsi="宋体" w:hint="eastAsia"/>
        </w:rPr>
        <w:t>与</w:t>
      </w:r>
      <w:r w:rsidR="00F5276D" w:rsidRPr="00E50181">
        <w:rPr>
          <w:rFonts w:ascii="宋体" w:eastAsia="宋体" w:hAnsi="宋体" w:hint="eastAsia"/>
        </w:rPr>
        <w:t>存储</w:t>
      </w:r>
      <w:r w:rsidR="0093117E" w:rsidRPr="00E50181">
        <w:rPr>
          <w:rFonts w:ascii="宋体" w:eastAsia="宋体" w:hAnsi="宋体" w:hint="eastAsia"/>
        </w:rPr>
        <w:t>、要素动态查询与分析</w:t>
      </w:r>
      <w:r w:rsidRPr="00E50181">
        <w:rPr>
          <w:rFonts w:ascii="宋体" w:eastAsia="宋体" w:hAnsi="宋体" w:hint="eastAsia"/>
        </w:rPr>
        <w:t>、故事视频浏览</w:t>
      </w:r>
      <w:r w:rsidR="003A77BE" w:rsidRPr="00E50181">
        <w:rPr>
          <w:rFonts w:ascii="宋体" w:eastAsia="宋体" w:hAnsi="宋体" w:hint="eastAsia"/>
        </w:rPr>
        <w:t>以及</w:t>
      </w:r>
      <w:r w:rsidRPr="00E50181">
        <w:rPr>
          <w:rFonts w:ascii="宋体" w:eastAsia="宋体" w:hAnsi="宋体" w:hint="eastAsia"/>
        </w:rPr>
        <w:t>故事资料汇聚</w:t>
      </w:r>
      <w:r w:rsidR="0093117E" w:rsidRPr="00E50181">
        <w:rPr>
          <w:rFonts w:ascii="宋体" w:eastAsia="宋体" w:hAnsi="宋体" w:hint="eastAsia"/>
        </w:rPr>
        <w:t>四</w:t>
      </w:r>
      <w:r w:rsidR="003A77BE" w:rsidRPr="00E50181">
        <w:rPr>
          <w:rFonts w:ascii="宋体" w:eastAsia="宋体" w:hAnsi="宋体" w:hint="eastAsia"/>
        </w:rPr>
        <w:t>大主体功能</w:t>
      </w:r>
      <w:r w:rsidRPr="00E50181">
        <w:rPr>
          <w:rFonts w:ascii="宋体" w:eastAsia="宋体" w:hAnsi="宋体" w:hint="eastAsia"/>
        </w:rPr>
        <w:t>的总体设计框架</w:t>
      </w:r>
      <w:r w:rsidR="00980EDC" w:rsidRPr="00E50181">
        <w:rPr>
          <w:rFonts w:ascii="宋体" w:eastAsia="宋体" w:hAnsi="宋体" w:hint="eastAsia"/>
        </w:rPr>
        <w:t>:</w:t>
      </w:r>
    </w:p>
    <w:p w14:paraId="4C774A8E" w14:textId="78C3B280" w:rsidR="00A81928" w:rsidRPr="00E50181" w:rsidRDefault="003A77BE" w:rsidP="00B10855">
      <w:pPr>
        <w:ind w:firstLineChars="200" w:firstLine="420"/>
        <w:rPr>
          <w:rFonts w:ascii="宋体" w:eastAsia="宋体" w:hAnsi="宋体"/>
        </w:rPr>
      </w:pPr>
      <w:r w:rsidRPr="00E50181">
        <w:rPr>
          <w:rFonts w:ascii="宋体" w:eastAsia="宋体" w:hAnsi="宋体" w:hint="eastAsia"/>
        </w:rPr>
        <w:t>①</w:t>
      </w:r>
      <w:r w:rsidR="00A81928" w:rsidRPr="00E50181">
        <w:rPr>
          <w:rFonts w:ascii="宋体" w:eastAsia="宋体" w:hAnsi="宋体" w:hint="eastAsia"/>
        </w:rPr>
        <w:t>要素动态提取</w:t>
      </w:r>
      <w:r w:rsidR="00F5276D" w:rsidRPr="00E50181">
        <w:rPr>
          <w:rFonts w:ascii="宋体" w:eastAsia="宋体" w:hAnsi="宋体" w:hint="eastAsia"/>
        </w:rPr>
        <w:t>与存储</w:t>
      </w:r>
      <w:r w:rsidRPr="00E50181">
        <w:rPr>
          <w:rFonts w:ascii="宋体" w:eastAsia="宋体" w:hAnsi="宋体" w:hint="eastAsia"/>
        </w:rPr>
        <w:t>：</w:t>
      </w:r>
      <w:r w:rsidR="00A81928" w:rsidRPr="00E50181">
        <w:rPr>
          <w:rFonts w:ascii="宋体" w:eastAsia="宋体" w:hAnsi="宋体" w:hint="eastAsia"/>
        </w:rPr>
        <w:t>通过文本处理的相关技术自动提取</w:t>
      </w:r>
      <w:r w:rsidR="00F5276D" w:rsidRPr="00E50181">
        <w:rPr>
          <w:rFonts w:ascii="宋体" w:eastAsia="宋体" w:hAnsi="宋体" w:hint="eastAsia"/>
        </w:rPr>
        <w:t>与存储</w:t>
      </w:r>
      <w:r w:rsidRPr="00E50181">
        <w:rPr>
          <w:rFonts w:ascii="宋体" w:eastAsia="宋体" w:hAnsi="宋体" w:hint="eastAsia"/>
        </w:rPr>
        <w:t>老子思想相关</w:t>
      </w:r>
      <w:r w:rsidR="00980EDC" w:rsidRPr="00E50181">
        <w:rPr>
          <w:rFonts w:ascii="宋体" w:eastAsia="宋体" w:hAnsi="宋体" w:hint="eastAsia"/>
        </w:rPr>
        <w:t>文本的时空信息，</w:t>
      </w:r>
      <w:r w:rsidR="00F5276D" w:rsidRPr="00E50181">
        <w:rPr>
          <w:rFonts w:ascii="宋体" w:eastAsia="宋体" w:hAnsi="宋体" w:hint="eastAsia"/>
        </w:rPr>
        <w:t>反映</w:t>
      </w:r>
      <w:r w:rsidR="00980EDC" w:rsidRPr="00E50181">
        <w:rPr>
          <w:rFonts w:ascii="宋体" w:eastAsia="宋体" w:hAnsi="宋体" w:hint="eastAsia"/>
        </w:rPr>
        <w:t>与老子思想传播密切相关的关键事件；</w:t>
      </w:r>
    </w:p>
    <w:p w14:paraId="789FA091" w14:textId="291A4886" w:rsidR="003A77BE" w:rsidRPr="00E50181" w:rsidRDefault="0093117E" w:rsidP="00B10855">
      <w:pPr>
        <w:ind w:firstLineChars="200" w:firstLine="420"/>
        <w:rPr>
          <w:rFonts w:ascii="宋体" w:eastAsia="宋体" w:hAnsi="宋体"/>
        </w:rPr>
      </w:pPr>
      <w:r w:rsidRPr="00E50181">
        <w:rPr>
          <w:rFonts w:ascii="宋体" w:eastAsia="宋体" w:hAnsi="宋体" w:hint="eastAsia"/>
        </w:rPr>
        <w:t>②</w:t>
      </w:r>
      <w:r w:rsidR="00F5276D" w:rsidRPr="00E50181">
        <w:rPr>
          <w:rFonts w:ascii="宋体" w:eastAsia="宋体" w:hAnsi="宋体" w:hint="eastAsia"/>
        </w:rPr>
        <w:t>要素查询</w:t>
      </w:r>
      <w:r w:rsidRPr="00E50181">
        <w:rPr>
          <w:rFonts w:ascii="宋体" w:eastAsia="宋体" w:hAnsi="宋体" w:hint="eastAsia"/>
        </w:rPr>
        <w:t>与分析</w:t>
      </w:r>
      <w:r w:rsidR="00F5276D" w:rsidRPr="00E50181">
        <w:rPr>
          <w:rFonts w:ascii="宋体" w:eastAsia="宋体" w:hAnsi="宋体" w:hint="eastAsia"/>
        </w:rPr>
        <w:t>：对构成故事的各要素（包括与老子思想</w:t>
      </w:r>
      <w:r w:rsidRPr="00E50181">
        <w:rPr>
          <w:rFonts w:ascii="宋体" w:eastAsia="宋体" w:hAnsi="宋体" w:hint="eastAsia"/>
        </w:rPr>
        <w:t>相关的人物、译本、著作、景点等</w:t>
      </w:r>
      <w:r w:rsidR="00F5276D" w:rsidRPr="00E50181">
        <w:rPr>
          <w:rFonts w:ascii="宋体" w:eastAsia="宋体" w:hAnsi="宋体" w:hint="eastAsia"/>
        </w:rPr>
        <w:t>）提供</w:t>
      </w:r>
      <w:r w:rsidRPr="00E50181">
        <w:rPr>
          <w:rFonts w:ascii="宋体" w:eastAsia="宋体" w:hAnsi="宋体" w:hint="eastAsia"/>
        </w:rPr>
        <w:t>各类</w:t>
      </w:r>
      <w:r w:rsidR="00F5276D" w:rsidRPr="00E50181">
        <w:rPr>
          <w:rFonts w:ascii="宋体" w:eastAsia="宋体" w:hAnsi="宋体" w:hint="eastAsia"/>
        </w:rPr>
        <w:t>查询</w:t>
      </w:r>
      <w:r w:rsidRPr="00E50181">
        <w:rPr>
          <w:rFonts w:ascii="宋体" w:eastAsia="宋体" w:hAnsi="宋体" w:hint="eastAsia"/>
        </w:rPr>
        <w:t>与分析</w:t>
      </w:r>
      <w:r w:rsidR="00F5276D" w:rsidRPr="00E50181">
        <w:rPr>
          <w:rFonts w:ascii="宋体" w:eastAsia="宋体" w:hAnsi="宋体" w:hint="eastAsia"/>
        </w:rPr>
        <w:t>功能</w:t>
      </w:r>
      <w:r w:rsidRPr="00E50181">
        <w:rPr>
          <w:rFonts w:ascii="宋体" w:eastAsia="宋体" w:hAnsi="宋体" w:hint="eastAsia"/>
        </w:rPr>
        <w:t>；</w:t>
      </w:r>
    </w:p>
    <w:p w14:paraId="377DD5ED" w14:textId="705D00C9" w:rsidR="0093117E" w:rsidRPr="00E50181" w:rsidRDefault="0093117E" w:rsidP="00B10855">
      <w:pPr>
        <w:ind w:firstLineChars="200" w:firstLine="420"/>
        <w:rPr>
          <w:rFonts w:ascii="宋体" w:eastAsia="宋体" w:hAnsi="宋体"/>
        </w:rPr>
      </w:pPr>
      <w:r w:rsidRPr="00E50181">
        <w:rPr>
          <w:rFonts w:ascii="宋体" w:eastAsia="宋体" w:hAnsi="宋体" w:hint="eastAsia"/>
        </w:rPr>
        <w:t>③视频浏览：基于各要素整理的故事以视频形式提供给大众用户浏览；</w:t>
      </w:r>
    </w:p>
    <w:p w14:paraId="0321B44D" w14:textId="3AF4237E" w:rsidR="003A77BE" w:rsidRDefault="0093117E" w:rsidP="00B10855">
      <w:pPr>
        <w:ind w:firstLineChars="200" w:firstLine="420"/>
        <w:rPr>
          <w:rFonts w:ascii="宋体" w:eastAsia="宋体" w:hAnsi="宋体"/>
        </w:rPr>
      </w:pPr>
      <w:r w:rsidRPr="00E50181">
        <w:rPr>
          <w:rFonts w:ascii="宋体" w:eastAsia="宋体" w:hAnsi="宋体" w:hint="eastAsia"/>
        </w:rPr>
        <w:t>④资料汇聚：</w:t>
      </w:r>
      <w:r w:rsidR="00F30F28" w:rsidRPr="00E50181">
        <w:rPr>
          <w:rFonts w:ascii="宋体" w:eastAsia="宋体" w:hAnsi="宋体" w:hint="eastAsia"/>
        </w:rPr>
        <w:t>基于志愿者地理信息系统思想，允许世界各地用户上传各种老子思想传播相关的资料及对系统各项功能的用户体验。</w:t>
      </w:r>
    </w:p>
    <w:p w14:paraId="0567B830" w14:textId="77777777" w:rsidR="0093117E" w:rsidRPr="00D97E46" w:rsidRDefault="0093117E" w:rsidP="00B10855">
      <w:pPr>
        <w:ind w:firstLineChars="200" w:firstLine="420"/>
        <w:rPr>
          <w:rFonts w:ascii="宋体" w:eastAsia="宋体" w:hAnsi="宋体"/>
        </w:rPr>
      </w:pPr>
    </w:p>
    <w:p w14:paraId="71DECC9B" w14:textId="0944D81C" w:rsidR="009A3AC8" w:rsidRDefault="009A3AC8" w:rsidP="00765027">
      <w:pPr>
        <w:pStyle w:val="2"/>
        <w:tabs>
          <w:tab w:val="left" w:pos="576"/>
        </w:tabs>
        <w:spacing w:before="0" w:after="0" w:line="240" w:lineRule="auto"/>
        <w:rPr>
          <w:rFonts w:cs="Times New Roman"/>
          <w:color w:val="auto"/>
          <w:sz w:val="21"/>
          <w:szCs w:val="21"/>
          <w:lang w:eastAsia="zh-CN"/>
        </w:rPr>
      </w:pPr>
      <w:r w:rsidRPr="00765027">
        <w:rPr>
          <w:rFonts w:cs="Times New Roman" w:hint="eastAsia"/>
          <w:color w:val="auto"/>
          <w:sz w:val="21"/>
          <w:szCs w:val="21"/>
          <w:lang w:eastAsia="zh-CN"/>
        </w:rPr>
        <w:t>2</w:t>
      </w:r>
      <w:r w:rsidRPr="00765027">
        <w:rPr>
          <w:rFonts w:cs="Times New Roman"/>
          <w:color w:val="auto"/>
          <w:sz w:val="21"/>
          <w:szCs w:val="21"/>
          <w:lang w:eastAsia="zh-CN"/>
        </w:rPr>
        <w:t xml:space="preserve"> </w:t>
      </w:r>
      <w:r w:rsidR="00F5276D">
        <w:rPr>
          <w:rFonts w:cs="Times New Roman" w:hint="eastAsia"/>
          <w:color w:val="auto"/>
          <w:sz w:val="21"/>
          <w:szCs w:val="21"/>
          <w:lang w:eastAsia="zh-CN"/>
        </w:rPr>
        <w:t>老子思想全球传播系统设计</w:t>
      </w:r>
    </w:p>
    <w:p w14:paraId="31236657" w14:textId="77777777" w:rsidR="00F5276D" w:rsidRPr="00F5276D" w:rsidRDefault="00F5276D" w:rsidP="00F5276D"/>
    <w:p w14:paraId="015A6957" w14:textId="1B7E9D87" w:rsidR="001B5E92" w:rsidRPr="00765027" w:rsidRDefault="001B5E92" w:rsidP="00765027">
      <w:pPr>
        <w:pStyle w:val="2"/>
        <w:tabs>
          <w:tab w:val="left" w:pos="576"/>
        </w:tabs>
        <w:spacing w:before="0" w:after="0" w:line="240" w:lineRule="auto"/>
        <w:rPr>
          <w:rFonts w:cs="Times New Roman"/>
          <w:color w:val="auto"/>
          <w:sz w:val="21"/>
          <w:szCs w:val="21"/>
          <w:lang w:eastAsia="zh-CN"/>
        </w:rPr>
      </w:pPr>
      <w:r w:rsidRPr="00765027">
        <w:rPr>
          <w:rFonts w:cs="Times New Roman"/>
          <w:color w:val="auto"/>
          <w:sz w:val="21"/>
          <w:szCs w:val="21"/>
          <w:lang w:eastAsia="zh-CN"/>
        </w:rPr>
        <w:t>2.</w:t>
      </w:r>
      <w:r w:rsidR="00F5276D">
        <w:rPr>
          <w:rFonts w:cs="Times New Roman"/>
          <w:color w:val="auto"/>
          <w:sz w:val="21"/>
          <w:szCs w:val="21"/>
          <w:lang w:eastAsia="zh-CN"/>
        </w:rPr>
        <w:t>1</w:t>
      </w:r>
      <w:r w:rsidRPr="00765027">
        <w:rPr>
          <w:rFonts w:cs="Times New Roman" w:hint="eastAsia"/>
          <w:color w:val="auto"/>
          <w:sz w:val="21"/>
          <w:szCs w:val="21"/>
          <w:lang w:eastAsia="zh-CN"/>
        </w:rPr>
        <w:t>模块设计</w:t>
      </w:r>
    </w:p>
    <w:p w14:paraId="2E4C7CDE" w14:textId="30998F2C" w:rsidR="00EA15DF" w:rsidRPr="0066589B" w:rsidRDefault="00EA15DF" w:rsidP="00EA15DF">
      <w:pPr>
        <w:ind w:firstLineChars="200" w:firstLine="420"/>
        <w:rPr>
          <w:rFonts w:ascii="宋体" w:eastAsia="宋体" w:hAnsi="宋体"/>
        </w:rPr>
      </w:pPr>
      <w:r w:rsidRPr="0066589B">
        <w:rPr>
          <w:rFonts w:ascii="宋体" w:eastAsia="宋体" w:hAnsi="宋体" w:hint="eastAsia"/>
        </w:rPr>
        <w:t>系统的不同模块及其具体功能如图</w:t>
      </w:r>
      <w:r w:rsidR="00FF1AA6" w:rsidRPr="00FF1AA6">
        <w:rPr>
          <w:rFonts w:ascii="Times New Roman" w:eastAsia="宋体" w:hAnsi="Times New Roman" w:cs="Times New Roman"/>
        </w:rPr>
        <w:t>1</w:t>
      </w:r>
      <w:r w:rsidRPr="0066589B">
        <w:rPr>
          <w:rFonts w:ascii="宋体" w:eastAsia="宋体" w:hAnsi="宋体"/>
        </w:rPr>
        <w:t>所示。</w:t>
      </w:r>
      <w:r w:rsidR="00603D4F">
        <w:rPr>
          <w:rFonts w:ascii="宋体" w:eastAsia="宋体" w:hAnsi="宋体" w:hint="eastAsia"/>
        </w:rPr>
        <w:t>根据故事地图总体设计框架可分为四个功能模块：</w:t>
      </w:r>
      <w:r w:rsidR="00F25D73">
        <w:rPr>
          <w:rFonts w:ascii="宋体" w:eastAsia="宋体" w:hAnsi="宋体" w:hint="eastAsia"/>
        </w:rPr>
        <w:t>时空信息提取；数据查询；视频浏览；资料上传。</w:t>
      </w:r>
    </w:p>
    <w:p w14:paraId="12261CC2" w14:textId="73EB581B" w:rsidR="007C37D4" w:rsidRPr="0066589B" w:rsidRDefault="00C069E6" w:rsidP="00C94172">
      <w:pPr>
        <w:ind w:firstLineChars="200" w:firstLine="420"/>
        <w:rPr>
          <w:rFonts w:ascii="宋体" w:eastAsia="宋体" w:hAnsi="宋体"/>
        </w:rPr>
      </w:pPr>
      <w:r>
        <w:rPr>
          <w:rFonts w:ascii="宋体" w:eastAsia="宋体" w:hAnsi="宋体" w:hint="eastAsia"/>
        </w:rPr>
        <w:t>“时空信息提取”模块借助深度学习中自然语言处理的相关方法，从用户输入的文本信息中提取出时空信息，并借助地理编码以及词云生成工具在地图上可视化，实现了对老子思想相关文献资料中时空信息的处理。</w:t>
      </w:r>
      <w:r w:rsidR="000D3198">
        <w:rPr>
          <w:rFonts w:ascii="宋体" w:eastAsia="宋体" w:hAnsi="宋体" w:hint="eastAsia"/>
        </w:rPr>
        <w:t>“数据查询”模块对不同老子思想相关数据资料进行整合与可视化</w:t>
      </w:r>
      <w:r w:rsidR="00F43408">
        <w:rPr>
          <w:rFonts w:ascii="宋体" w:eastAsia="宋体" w:hAnsi="宋体" w:hint="eastAsia"/>
        </w:rPr>
        <w:t>，以“译本数据”，“著作数据”，“人物轨迹”，“人物分布”，“资料分布”，“机构分布”，“景点分布”共七种专题的形式</w:t>
      </w:r>
      <w:r w:rsidR="00A520AD">
        <w:rPr>
          <w:rFonts w:ascii="宋体" w:eastAsia="宋体" w:hAnsi="宋体" w:hint="eastAsia"/>
        </w:rPr>
        <w:t>供用户进行查询。</w:t>
      </w:r>
      <w:r w:rsidR="007C3FA2">
        <w:rPr>
          <w:rFonts w:ascii="宋体" w:eastAsia="宋体" w:hAnsi="宋体" w:hint="eastAsia"/>
        </w:rPr>
        <w:t>“视频浏览”模块通过网页视频的形式分别介绍了全球、欧洲、美洲、亚洲以及其他地区的老子思想传播的相关系列故事。</w:t>
      </w:r>
      <w:r w:rsidR="004E1E40">
        <w:rPr>
          <w:rFonts w:ascii="宋体" w:eastAsia="宋体" w:hAnsi="宋体" w:hint="eastAsia"/>
        </w:rPr>
        <w:t>“资料汇聚”模块则供用户上传系统外的资料，以扩充和丰富系统的数据资源，为老子思想传播的可视化工作做出更多的贡献，其中可选择上传的类型有“评论”，“著作”，“译作”，“科技论文”，“重要人物”，“其他”。</w:t>
      </w:r>
    </w:p>
    <w:p w14:paraId="3ADC2BD0" w14:textId="2FC504DD" w:rsidR="00EA15DF" w:rsidRDefault="00603D4F" w:rsidP="00EA15DF">
      <w:pPr>
        <w:jc w:val="center"/>
      </w:pPr>
      <w:r>
        <w:rPr>
          <w:noProof/>
        </w:rPr>
        <w:drawing>
          <wp:inline distT="0" distB="0" distL="0" distR="0" wp14:anchorId="18C19F6C" wp14:editId="7D0908A5">
            <wp:extent cx="5267325" cy="28194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67325" cy="2819400"/>
                    </a:xfrm>
                    <a:prstGeom prst="rect">
                      <a:avLst/>
                    </a:prstGeom>
                    <a:noFill/>
                    <a:ln>
                      <a:noFill/>
                    </a:ln>
                  </pic:spPr>
                </pic:pic>
              </a:graphicData>
            </a:graphic>
          </wp:inline>
        </w:drawing>
      </w:r>
    </w:p>
    <w:p w14:paraId="19E93FDA" w14:textId="44D2FDDA" w:rsidR="00FF1AA6" w:rsidRPr="00FF1AA6" w:rsidRDefault="00FF1AA6" w:rsidP="00FF1AA6">
      <w:pPr>
        <w:ind w:firstLine="480"/>
        <w:jc w:val="center"/>
        <w:rPr>
          <w:rFonts w:ascii="宋体" w:eastAsia="宋体" w:hAnsi="宋体"/>
          <w:szCs w:val="21"/>
        </w:rPr>
      </w:pPr>
      <w:r w:rsidRPr="00FF1AA6">
        <w:rPr>
          <w:rFonts w:ascii="宋体" w:eastAsia="宋体" w:hAnsi="宋体" w:hint="eastAsia"/>
          <w:szCs w:val="21"/>
        </w:rPr>
        <w:t>图</w:t>
      </w:r>
      <w:r w:rsidRPr="00FF1AA6">
        <w:rPr>
          <w:rFonts w:ascii="Times New Roman" w:eastAsia="宋体" w:hAnsi="Times New Roman" w:cs="Times New Roman"/>
          <w:szCs w:val="21"/>
        </w:rPr>
        <w:t>1</w:t>
      </w:r>
      <w:r w:rsidRPr="00FF1AA6">
        <w:rPr>
          <w:rFonts w:ascii="宋体" w:eastAsia="宋体" w:hAnsi="宋体"/>
          <w:szCs w:val="21"/>
        </w:rPr>
        <w:t xml:space="preserve"> </w:t>
      </w:r>
      <w:r w:rsidRPr="00FF1AA6">
        <w:rPr>
          <w:rFonts w:ascii="宋体" w:eastAsia="宋体" w:hAnsi="宋体" w:hint="eastAsia"/>
          <w:szCs w:val="21"/>
        </w:rPr>
        <w:t>系统模块功能</w:t>
      </w:r>
    </w:p>
    <w:p w14:paraId="17BEEAEA" w14:textId="636E175D" w:rsidR="00FF1AA6" w:rsidRDefault="00FF1AA6" w:rsidP="00B10855">
      <w:pPr>
        <w:jc w:val="center"/>
        <w:rPr>
          <w:rFonts w:ascii="Times New Roman" w:hAnsi="Times New Roman" w:cs="Times New Roman"/>
          <w:szCs w:val="21"/>
        </w:rPr>
      </w:pPr>
      <w:r w:rsidRPr="00FF1AA6">
        <w:rPr>
          <w:rFonts w:ascii="Times New Roman" w:hAnsi="Times New Roman" w:cs="Times New Roman"/>
          <w:color w:val="000000" w:themeColor="text1"/>
          <w:szCs w:val="21"/>
        </w:rPr>
        <w:t>Fig.</w:t>
      </w:r>
      <w:proofErr w:type="gramStart"/>
      <w:r w:rsidRPr="00FF1AA6">
        <w:rPr>
          <w:rFonts w:ascii="Times New Roman" w:hAnsi="Times New Roman" w:cs="Times New Roman"/>
          <w:color w:val="000000" w:themeColor="text1"/>
          <w:szCs w:val="21"/>
        </w:rPr>
        <w:t>1  System</w:t>
      </w:r>
      <w:proofErr w:type="gramEnd"/>
      <w:r w:rsidRPr="00FF1AA6">
        <w:rPr>
          <w:rFonts w:ascii="Times New Roman" w:hAnsi="Times New Roman" w:cs="Times New Roman"/>
          <w:color w:val="000000" w:themeColor="text1"/>
          <w:szCs w:val="21"/>
        </w:rPr>
        <w:t xml:space="preserve"> </w:t>
      </w:r>
      <w:r w:rsidRPr="00FF1AA6">
        <w:rPr>
          <w:rFonts w:ascii="Times New Roman" w:hAnsi="Times New Roman" w:cs="Times New Roman"/>
          <w:szCs w:val="21"/>
        </w:rPr>
        <w:t>Model Functions</w:t>
      </w:r>
    </w:p>
    <w:p w14:paraId="11832407" w14:textId="0247C572" w:rsidR="00F5276D" w:rsidRDefault="00F5276D" w:rsidP="00F5276D">
      <w:pPr>
        <w:rPr>
          <w:rFonts w:ascii="Times New Roman" w:eastAsia="宋体" w:hAnsi="Times New Roman" w:cs="Times New Roman"/>
          <w:b/>
          <w:bCs/>
          <w:iCs/>
          <w:kern w:val="0"/>
          <w:szCs w:val="21"/>
        </w:rPr>
      </w:pPr>
      <w:r w:rsidRPr="00F5276D">
        <w:rPr>
          <w:rFonts w:ascii="Times New Roman" w:eastAsia="宋体" w:hAnsi="Times New Roman" w:cs="Times New Roman" w:hint="eastAsia"/>
          <w:b/>
          <w:bCs/>
          <w:iCs/>
          <w:kern w:val="0"/>
          <w:szCs w:val="21"/>
        </w:rPr>
        <w:t>2</w:t>
      </w:r>
      <w:r w:rsidRPr="00F5276D">
        <w:rPr>
          <w:rFonts w:ascii="Times New Roman" w:eastAsia="宋体" w:hAnsi="Times New Roman" w:cs="Times New Roman"/>
          <w:b/>
          <w:bCs/>
          <w:iCs/>
          <w:kern w:val="0"/>
          <w:szCs w:val="21"/>
        </w:rPr>
        <w:t xml:space="preserve">.2 </w:t>
      </w:r>
      <w:r w:rsidRPr="00F5276D">
        <w:rPr>
          <w:rFonts w:ascii="Times New Roman" w:eastAsia="宋体" w:hAnsi="Times New Roman" w:cs="Times New Roman" w:hint="eastAsia"/>
          <w:b/>
          <w:bCs/>
          <w:iCs/>
          <w:kern w:val="0"/>
          <w:szCs w:val="21"/>
        </w:rPr>
        <w:t>数据库概念模型</w:t>
      </w:r>
    </w:p>
    <w:p w14:paraId="6AFB9A23" w14:textId="5E4538D8" w:rsidR="003021C2" w:rsidRDefault="00632440" w:rsidP="003021C2">
      <w:pPr>
        <w:ind w:firstLineChars="200" w:firstLine="420"/>
        <w:rPr>
          <w:rFonts w:ascii="宋体" w:eastAsia="宋体" w:hAnsi="宋体"/>
        </w:rPr>
      </w:pPr>
      <w:r>
        <w:rPr>
          <w:rFonts w:ascii="宋体" w:eastAsia="宋体" w:hAnsi="宋体" w:hint="eastAsia"/>
        </w:rPr>
        <w:t>系统</w:t>
      </w:r>
      <w:r w:rsidR="00A66930" w:rsidRPr="00A66930">
        <w:rPr>
          <w:rFonts w:ascii="宋体" w:eastAsia="宋体" w:hAnsi="宋体"/>
        </w:rPr>
        <w:t>设计关系表共10张，包括：</w:t>
      </w:r>
      <w:proofErr w:type="spellStart"/>
      <w:r w:rsidR="00A66930" w:rsidRPr="00A66930">
        <w:rPr>
          <w:rFonts w:ascii="宋体" w:eastAsia="宋体" w:hAnsi="宋体"/>
        </w:rPr>
        <w:t>BasicData</w:t>
      </w:r>
      <w:proofErr w:type="spellEnd"/>
      <w:r w:rsidR="00A66930" w:rsidRPr="00A66930">
        <w:rPr>
          <w:rFonts w:ascii="宋体" w:eastAsia="宋体" w:hAnsi="宋体"/>
        </w:rPr>
        <w:t>（基础数据）、</w:t>
      </w:r>
      <w:proofErr w:type="spellStart"/>
      <w:r w:rsidR="00A66930" w:rsidRPr="00A66930">
        <w:rPr>
          <w:rFonts w:ascii="宋体" w:eastAsia="宋体" w:hAnsi="宋体"/>
        </w:rPr>
        <w:t>BasicData_publication</w:t>
      </w:r>
      <w:proofErr w:type="spellEnd"/>
      <w:r w:rsidR="00A66930" w:rsidRPr="00A66930">
        <w:rPr>
          <w:rFonts w:ascii="宋体" w:eastAsia="宋体" w:hAnsi="宋体"/>
        </w:rPr>
        <w:t>（出</w:t>
      </w:r>
      <w:r w:rsidR="00A66930" w:rsidRPr="00A66930">
        <w:rPr>
          <w:rFonts w:ascii="宋体" w:eastAsia="宋体" w:hAnsi="宋体"/>
        </w:rPr>
        <w:lastRenderedPageBreak/>
        <w:t>版社）、city（城市）、</w:t>
      </w:r>
      <w:proofErr w:type="spellStart"/>
      <w:r w:rsidR="00A66930" w:rsidRPr="00A66930">
        <w:rPr>
          <w:rFonts w:ascii="宋体" w:eastAsia="宋体" w:hAnsi="宋体"/>
        </w:rPr>
        <w:t>BasicData_author</w:t>
      </w:r>
      <w:proofErr w:type="spellEnd"/>
      <w:r w:rsidR="00A66930" w:rsidRPr="00A66930">
        <w:rPr>
          <w:rFonts w:ascii="宋体" w:eastAsia="宋体" w:hAnsi="宋体"/>
        </w:rPr>
        <w:t>（人物/作者）、</w:t>
      </w:r>
      <w:proofErr w:type="spellStart"/>
      <w:r w:rsidR="00A66930" w:rsidRPr="00A66930">
        <w:rPr>
          <w:rFonts w:ascii="宋体" w:eastAsia="宋体" w:hAnsi="宋体"/>
        </w:rPr>
        <w:t>hike_points</w:t>
      </w:r>
      <w:proofErr w:type="spellEnd"/>
      <w:r w:rsidR="00A66930" w:rsidRPr="00A66930">
        <w:rPr>
          <w:rFonts w:ascii="宋体" w:eastAsia="宋体" w:hAnsi="宋体"/>
        </w:rPr>
        <w:t>（轨迹点</w:t>
      </w:r>
      <w:r w:rsidR="00A66930" w:rsidRPr="00A66930">
        <w:rPr>
          <w:rFonts w:ascii="宋体" w:eastAsia="宋体" w:hAnsi="宋体" w:hint="eastAsia"/>
        </w:rPr>
        <w:t>）、</w:t>
      </w:r>
      <w:proofErr w:type="spellStart"/>
      <w:r w:rsidR="00A66930" w:rsidRPr="00A66930">
        <w:rPr>
          <w:rFonts w:ascii="宋体" w:eastAsia="宋体" w:hAnsi="宋体"/>
        </w:rPr>
        <w:t>database_paper</w:t>
      </w:r>
      <w:proofErr w:type="spellEnd"/>
      <w:r w:rsidR="00A66930" w:rsidRPr="00A66930">
        <w:rPr>
          <w:rFonts w:ascii="宋体" w:eastAsia="宋体" w:hAnsi="宋体"/>
        </w:rPr>
        <w:t>（论文）、Institution（出版社）、</w:t>
      </w:r>
      <w:proofErr w:type="spellStart"/>
      <w:r w:rsidR="00A66930" w:rsidRPr="00A66930">
        <w:rPr>
          <w:rFonts w:ascii="宋体" w:eastAsia="宋体" w:hAnsi="宋体"/>
        </w:rPr>
        <w:t>BasicData_scl</w:t>
      </w:r>
      <w:proofErr w:type="spellEnd"/>
      <w:r w:rsidR="00A66930" w:rsidRPr="00A66930">
        <w:rPr>
          <w:rFonts w:ascii="宋体" w:eastAsia="宋体" w:hAnsi="宋体"/>
        </w:rPr>
        <w:t>（其他）、</w:t>
      </w:r>
      <w:proofErr w:type="spellStart"/>
      <w:r w:rsidR="00A66930" w:rsidRPr="00A66930">
        <w:rPr>
          <w:rFonts w:ascii="宋体" w:eastAsia="宋体" w:hAnsi="宋体"/>
        </w:rPr>
        <w:t>BasicData_comment</w:t>
      </w:r>
      <w:proofErr w:type="spellEnd"/>
      <w:r w:rsidR="00A66930" w:rsidRPr="00A66930">
        <w:rPr>
          <w:rFonts w:ascii="宋体" w:eastAsia="宋体" w:hAnsi="宋体"/>
        </w:rPr>
        <w:t>（评论）、spot（景点）。已经录入不同专题的数据共50000余条</w:t>
      </w:r>
      <w:r w:rsidR="003B1942">
        <w:rPr>
          <w:rFonts w:ascii="宋体" w:eastAsia="宋体" w:hAnsi="宋体" w:hint="eastAsia"/>
        </w:rPr>
        <w:t>。</w:t>
      </w:r>
      <w:r w:rsidR="00A66930" w:rsidRPr="00A66930">
        <w:rPr>
          <w:rFonts w:ascii="宋体" w:eastAsia="宋体" w:hAnsi="宋体"/>
        </w:rPr>
        <w:t>数据库中的各个表和它们之间的</w:t>
      </w:r>
      <w:r w:rsidR="00077C4E">
        <w:rPr>
          <w:rFonts w:ascii="宋体" w:eastAsia="宋体" w:hAnsi="宋体" w:hint="eastAsia"/>
        </w:rPr>
        <w:t>概念</w:t>
      </w:r>
      <w:r w:rsidR="00A66930" w:rsidRPr="00A66930">
        <w:rPr>
          <w:rFonts w:ascii="宋体" w:eastAsia="宋体" w:hAnsi="宋体"/>
        </w:rPr>
        <w:t>模型见图</w:t>
      </w:r>
      <w:r w:rsidR="003B1942">
        <w:rPr>
          <w:rFonts w:ascii="宋体" w:eastAsia="宋体" w:hAnsi="宋体"/>
        </w:rPr>
        <w:t>2</w:t>
      </w:r>
      <w:r w:rsidR="00A66930" w:rsidRPr="00A66930">
        <w:rPr>
          <w:rFonts w:ascii="宋体" w:eastAsia="宋体" w:hAnsi="宋体"/>
        </w:rPr>
        <w:t>。</w:t>
      </w:r>
    </w:p>
    <w:p w14:paraId="23541225" w14:textId="32033C85" w:rsidR="00E149AD" w:rsidRDefault="00E149AD" w:rsidP="00E149AD">
      <w:pPr>
        <w:ind w:firstLine="480"/>
        <w:jc w:val="center"/>
        <w:rPr>
          <w:rFonts w:ascii="宋体" w:eastAsia="宋体" w:hAnsi="宋体"/>
          <w:szCs w:val="21"/>
        </w:rPr>
      </w:pPr>
      <w:r>
        <w:rPr>
          <w:rFonts w:ascii="宋体" w:eastAsia="宋体" w:hAnsi="宋体"/>
          <w:noProof/>
          <w:szCs w:val="21"/>
        </w:rPr>
        <w:drawing>
          <wp:inline distT="0" distB="0" distL="0" distR="0" wp14:anchorId="4A984D73" wp14:editId="513C3A0D">
            <wp:extent cx="4238625" cy="333418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45808" cy="3339831"/>
                    </a:xfrm>
                    <a:prstGeom prst="rect">
                      <a:avLst/>
                    </a:prstGeom>
                    <a:noFill/>
                    <a:ln>
                      <a:noFill/>
                    </a:ln>
                  </pic:spPr>
                </pic:pic>
              </a:graphicData>
            </a:graphic>
          </wp:inline>
        </w:drawing>
      </w:r>
    </w:p>
    <w:p w14:paraId="20A28E83" w14:textId="2E489F31" w:rsidR="00E149AD" w:rsidRDefault="00E149AD">
      <w:pPr>
        <w:ind w:firstLine="480"/>
        <w:jc w:val="center"/>
        <w:rPr>
          <w:rFonts w:ascii="宋体" w:eastAsia="宋体" w:hAnsi="宋体"/>
          <w:szCs w:val="21"/>
        </w:rPr>
      </w:pPr>
      <w:r w:rsidRPr="00FF1AA6">
        <w:rPr>
          <w:rFonts w:ascii="宋体" w:eastAsia="宋体" w:hAnsi="宋体" w:hint="eastAsia"/>
          <w:szCs w:val="21"/>
        </w:rPr>
        <w:t>图</w:t>
      </w:r>
      <w:r>
        <w:rPr>
          <w:rFonts w:ascii="Times New Roman" w:eastAsia="宋体" w:hAnsi="Times New Roman" w:cs="Times New Roman"/>
          <w:szCs w:val="21"/>
        </w:rPr>
        <w:t>2</w:t>
      </w:r>
      <w:r w:rsidRPr="00FF1AA6">
        <w:rPr>
          <w:rFonts w:ascii="宋体" w:eastAsia="宋体" w:hAnsi="宋体"/>
          <w:szCs w:val="21"/>
        </w:rPr>
        <w:t xml:space="preserve"> </w:t>
      </w:r>
      <w:r>
        <w:rPr>
          <w:rFonts w:ascii="宋体" w:eastAsia="宋体" w:hAnsi="宋体" w:hint="eastAsia"/>
          <w:szCs w:val="21"/>
        </w:rPr>
        <w:t>数据库概念模型</w:t>
      </w:r>
    </w:p>
    <w:p w14:paraId="51DEF939" w14:textId="758E7A0D" w:rsidR="00FF50FF" w:rsidRPr="00E149AD" w:rsidRDefault="00FF50FF" w:rsidP="002C6488">
      <w:pPr>
        <w:ind w:firstLine="480"/>
        <w:jc w:val="center"/>
        <w:rPr>
          <w:rFonts w:ascii="宋体" w:eastAsia="宋体" w:hAnsi="宋体"/>
          <w:szCs w:val="21"/>
        </w:rPr>
      </w:pPr>
      <w:r w:rsidRPr="00FF1AA6">
        <w:rPr>
          <w:rFonts w:ascii="Times New Roman" w:hAnsi="Times New Roman" w:cs="Times New Roman"/>
          <w:color w:val="000000" w:themeColor="text1"/>
          <w:szCs w:val="21"/>
        </w:rPr>
        <w:t>Fig.</w:t>
      </w:r>
      <w:r>
        <w:rPr>
          <w:rFonts w:ascii="Times New Roman" w:hAnsi="Times New Roman" w:cs="Times New Roman"/>
          <w:color w:val="000000" w:themeColor="text1"/>
          <w:szCs w:val="21"/>
        </w:rPr>
        <w:t>2</w:t>
      </w:r>
      <w:r w:rsidRPr="00FF1AA6">
        <w:rPr>
          <w:rFonts w:ascii="Times New Roman" w:hAnsi="Times New Roman" w:cs="Times New Roman"/>
          <w:color w:val="000000" w:themeColor="text1"/>
          <w:szCs w:val="21"/>
        </w:rPr>
        <w:t xml:space="preserve"> </w:t>
      </w:r>
      <w:r w:rsidRPr="00FF50FF">
        <w:rPr>
          <w:rFonts w:ascii="Times New Roman" w:hAnsi="Times New Roman" w:cs="Times New Roman"/>
          <w:color w:val="000000" w:themeColor="text1"/>
          <w:szCs w:val="21"/>
        </w:rPr>
        <w:t xml:space="preserve">Conceptual data model of </w:t>
      </w:r>
      <w:r w:rsidR="002C6488">
        <w:rPr>
          <w:rFonts w:ascii="Times New Roman" w:hAnsi="Times New Roman" w:cs="Times New Roman"/>
          <w:color w:val="000000" w:themeColor="text1"/>
          <w:szCs w:val="21"/>
        </w:rPr>
        <w:t xml:space="preserve">the </w:t>
      </w:r>
      <w:r w:rsidRPr="00FF50FF">
        <w:rPr>
          <w:rFonts w:ascii="Times New Roman" w:hAnsi="Times New Roman" w:cs="Times New Roman"/>
          <w:color w:val="000000" w:themeColor="text1"/>
          <w:szCs w:val="21"/>
        </w:rPr>
        <w:t>database</w:t>
      </w:r>
    </w:p>
    <w:p w14:paraId="166E51F3" w14:textId="77777777" w:rsidR="00F5276D" w:rsidRPr="003021C2" w:rsidRDefault="00F5276D" w:rsidP="00F5276D">
      <w:pPr>
        <w:rPr>
          <w:rFonts w:ascii="Times New Roman" w:eastAsia="宋体" w:hAnsi="Times New Roman" w:cs="Times New Roman"/>
          <w:b/>
          <w:bCs/>
          <w:iCs/>
          <w:kern w:val="0"/>
          <w:szCs w:val="21"/>
        </w:rPr>
      </w:pPr>
    </w:p>
    <w:p w14:paraId="68821090" w14:textId="22AD1740" w:rsidR="00C94172" w:rsidRPr="00765027" w:rsidRDefault="00F5276D" w:rsidP="00765027">
      <w:pPr>
        <w:pStyle w:val="2"/>
        <w:tabs>
          <w:tab w:val="left" w:pos="576"/>
        </w:tabs>
        <w:spacing w:before="0" w:after="0" w:line="240" w:lineRule="auto"/>
        <w:rPr>
          <w:rFonts w:cs="Times New Roman"/>
          <w:color w:val="auto"/>
          <w:sz w:val="21"/>
          <w:szCs w:val="21"/>
          <w:lang w:eastAsia="zh-CN"/>
        </w:rPr>
      </w:pPr>
      <w:r w:rsidRPr="00765027">
        <w:rPr>
          <w:rFonts w:cs="Times New Roman" w:hint="eastAsia"/>
          <w:color w:val="auto"/>
          <w:sz w:val="21"/>
          <w:szCs w:val="21"/>
          <w:lang w:eastAsia="zh-CN"/>
        </w:rPr>
        <w:t>2</w:t>
      </w:r>
      <w:r w:rsidRPr="00765027">
        <w:rPr>
          <w:rFonts w:cs="Times New Roman"/>
          <w:color w:val="auto"/>
          <w:sz w:val="21"/>
          <w:szCs w:val="21"/>
          <w:lang w:eastAsia="zh-CN"/>
        </w:rPr>
        <w:t>.3</w:t>
      </w:r>
      <w:r w:rsidR="00C94172" w:rsidRPr="00765027">
        <w:rPr>
          <w:rFonts w:cs="Times New Roman" w:hint="eastAsia"/>
          <w:color w:val="auto"/>
          <w:sz w:val="21"/>
          <w:szCs w:val="21"/>
          <w:lang w:eastAsia="zh-CN"/>
        </w:rPr>
        <w:t>系统</w:t>
      </w:r>
      <w:r>
        <w:rPr>
          <w:rFonts w:cs="Times New Roman" w:hint="eastAsia"/>
          <w:color w:val="auto"/>
          <w:sz w:val="21"/>
          <w:szCs w:val="21"/>
          <w:lang w:eastAsia="zh-CN"/>
        </w:rPr>
        <w:t>技术体系</w:t>
      </w:r>
      <w:r w:rsidR="00C94172" w:rsidRPr="00765027">
        <w:rPr>
          <w:rFonts w:cs="Times New Roman" w:hint="eastAsia"/>
          <w:color w:val="auto"/>
          <w:sz w:val="21"/>
          <w:szCs w:val="21"/>
          <w:lang w:eastAsia="zh-CN"/>
        </w:rPr>
        <w:t>设计</w:t>
      </w:r>
    </w:p>
    <w:p w14:paraId="16B5E310" w14:textId="2B7D7316" w:rsidR="00C94172" w:rsidRPr="00FF1AA6" w:rsidRDefault="00C94172" w:rsidP="00C94172">
      <w:pPr>
        <w:ind w:firstLineChars="200" w:firstLine="420"/>
        <w:rPr>
          <w:rFonts w:ascii="宋体" w:eastAsia="宋体" w:hAnsi="宋体"/>
        </w:rPr>
      </w:pPr>
      <w:r w:rsidRPr="00FF1AA6">
        <w:rPr>
          <w:rFonts w:ascii="宋体" w:eastAsia="宋体" w:hAnsi="宋体" w:hint="eastAsia"/>
        </w:rPr>
        <w:t>对系统技术体系结构进行抽象，如图</w:t>
      </w:r>
      <w:r w:rsidR="002C6488">
        <w:rPr>
          <w:rFonts w:ascii="Times New Roman" w:eastAsia="宋体" w:hAnsi="Times New Roman" w:cs="Times New Roman"/>
        </w:rPr>
        <w:t>3</w:t>
      </w:r>
      <w:r w:rsidRPr="00FF1AA6">
        <w:rPr>
          <w:rFonts w:ascii="宋体" w:eastAsia="宋体" w:hAnsi="宋体"/>
        </w:rPr>
        <w:t>所示可以简单分为三层，分别为数据层、服务层和表现层</w:t>
      </w:r>
      <w:r w:rsidRPr="00F40657">
        <w:rPr>
          <w:rFonts w:ascii="Times New Roman" w:eastAsia="宋体" w:hAnsi="Times New Roman" w:cs="Times New Roman"/>
          <w:vertAlign w:val="superscript"/>
        </w:rPr>
        <w:t>[1</w:t>
      </w:r>
      <w:r w:rsidR="0017391F">
        <w:rPr>
          <w:rFonts w:ascii="Times New Roman" w:eastAsia="宋体" w:hAnsi="Times New Roman" w:cs="Times New Roman"/>
          <w:vertAlign w:val="superscript"/>
        </w:rPr>
        <w:t>7</w:t>
      </w:r>
      <w:r w:rsidRPr="00F40657">
        <w:rPr>
          <w:rFonts w:ascii="Times New Roman" w:eastAsia="宋体" w:hAnsi="Times New Roman" w:cs="Times New Roman"/>
          <w:vertAlign w:val="superscript"/>
        </w:rPr>
        <w:t>]</w:t>
      </w:r>
      <w:r w:rsidRPr="00FF1AA6">
        <w:rPr>
          <w:rFonts w:ascii="宋体" w:eastAsia="宋体" w:hAnsi="宋体"/>
        </w:rPr>
        <w:t>。数据层以老子思想相关文献、网络信息、机构等数据，以及通过网络爬虫从高德</w:t>
      </w:r>
      <w:r w:rsidRPr="00FF1AA6">
        <w:rPr>
          <w:rFonts w:ascii="Times New Roman" w:eastAsia="宋体" w:hAnsi="Times New Roman" w:cs="Times New Roman"/>
        </w:rPr>
        <w:t>Web</w:t>
      </w:r>
      <w:r w:rsidRPr="00FF1AA6">
        <w:rPr>
          <w:rFonts w:ascii="宋体" w:eastAsia="宋体" w:hAnsi="宋体"/>
        </w:rPr>
        <w:t>服务</w:t>
      </w:r>
      <w:r w:rsidRPr="00FF1AA6">
        <w:rPr>
          <w:rFonts w:ascii="Times New Roman" w:eastAsia="宋体" w:hAnsi="Times New Roman" w:cs="Times New Roman"/>
        </w:rPr>
        <w:t>API</w:t>
      </w:r>
      <w:r w:rsidRPr="00FF1AA6">
        <w:rPr>
          <w:rFonts w:ascii="宋体" w:eastAsia="宋体" w:hAnsi="宋体"/>
        </w:rPr>
        <w:t>爬取到的老子相关的景点数据为基础，统一存入</w:t>
      </w:r>
      <w:r w:rsidRPr="00FF1AA6">
        <w:rPr>
          <w:rFonts w:ascii="Times New Roman" w:eastAsia="宋体" w:hAnsi="Times New Roman" w:cs="Times New Roman"/>
        </w:rPr>
        <w:t>MySQL</w:t>
      </w:r>
      <w:r w:rsidRPr="00FF1AA6">
        <w:rPr>
          <w:rFonts w:ascii="宋体" w:eastAsia="宋体" w:hAnsi="宋体"/>
        </w:rPr>
        <w:t>数据库中进行管理；服务层由地图服务技术和</w:t>
      </w:r>
      <w:r w:rsidRPr="00FF1AA6">
        <w:rPr>
          <w:rFonts w:ascii="Times New Roman" w:eastAsia="宋体" w:hAnsi="Times New Roman" w:cs="Times New Roman"/>
        </w:rPr>
        <w:t>Web</w:t>
      </w:r>
      <w:r w:rsidRPr="00FF1AA6">
        <w:rPr>
          <w:rFonts w:ascii="宋体" w:eastAsia="宋体" w:hAnsi="宋体"/>
        </w:rPr>
        <w:t>技术组成，地图服务技术包括</w:t>
      </w:r>
      <w:r w:rsidRPr="00FF1AA6">
        <w:rPr>
          <w:rFonts w:ascii="Times New Roman" w:eastAsia="宋体" w:hAnsi="Times New Roman" w:cs="Times New Roman"/>
        </w:rPr>
        <w:t>Mapbox.js</w:t>
      </w:r>
      <w:r w:rsidRPr="00FF1AA6">
        <w:rPr>
          <w:rFonts w:ascii="宋体" w:eastAsia="宋体" w:hAnsi="宋体"/>
        </w:rPr>
        <w:t>、</w:t>
      </w:r>
      <w:r w:rsidRPr="00FF1AA6">
        <w:rPr>
          <w:rFonts w:ascii="Times New Roman" w:eastAsia="宋体" w:hAnsi="Times New Roman" w:cs="Times New Roman"/>
        </w:rPr>
        <w:t>Bing Maps API</w:t>
      </w:r>
      <w:r w:rsidRPr="00FF1AA6">
        <w:rPr>
          <w:rFonts w:ascii="宋体" w:eastAsia="宋体" w:hAnsi="宋体"/>
        </w:rPr>
        <w:t>等提供的地理分析相关技术</w:t>
      </w:r>
      <w:r w:rsidR="00B27E6E">
        <w:rPr>
          <w:rFonts w:ascii="宋体" w:eastAsia="宋体" w:hAnsi="宋体" w:hint="eastAsia"/>
        </w:rPr>
        <w:t>，</w:t>
      </w:r>
      <w:r w:rsidRPr="00FF1AA6">
        <w:rPr>
          <w:rFonts w:ascii="宋体" w:eastAsia="宋体" w:hAnsi="宋体"/>
        </w:rPr>
        <w:t>例如地址可视化、地理编码、路径规划等</w:t>
      </w:r>
      <w:r w:rsidR="00B27E6E">
        <w:rPr>
          <w:rFonts w:ascii="宋体" w:eastAsia="宋体" w:hAnsi="宋体" w:hint="eastAsia"/>
        </w:rPr>
        <w:t>，</w:t>
      </w:r>
      <w:r w:rsidRPr="00FF1AA6">
        <w:rPr>
          <w:rFonts w:ascii="宋体" w:eastAsia="宋体" w:hAnsi="宋体"/>
        </w:rPr>
        <w:t>而</w:t>
      </w:r>
      <w:r w:rsidRPr="00FF1AA6">
        <w:rPr>
          <w:rFonts w:ascii="Times New Roman" w:eastAsia="宋体" w:hAnsi="Times New Roman" w:cs="Times New Roman"/>
        </w:rPr>
        <w:t>Web</w:t>
      </w:r>
      <w:r w:rsidRPr="00FF1AA6">
        <w:rPr>
          <w:rFonts w:ascii="宋体" w:eastAsia="宋体" w:hAnsi="宋体"/>
        </w:rPr>
        <w:t>技术则提供前后端数据交互、前后端服务构建等功能；表现层借助前端开发技术中的</w:t>
      </w:r>
      <w:r w:rsidRPr="00FF1AA6">
        <w:rPr>
          <w:rFonts w:ascii="Times New Roman" w:eastAsia="宋体" w:hAnsi="Times New Roman" w:cs="Times New Roman"/>
        </w:rPr>
        <w:t>Vue</w:t>
      </w:r>
      <w:r w:rsidRPr="00FF1AA6">
        <w:rPr>
          <w:rFonts w:ascii="宋体" w:eastAsia="宋体" w:hAnsi="宋体"/>
        </w:rPr>
        <w:t>、</w:t>
      </w:r>
      <w:proofErr w:type="spellStart"/>
      <w:r w:rsidRPr="00FF1AA6">
        <w:rPr>
          <w:rFonts w:ascii="Times New Roman" w:eastAsia="宋体" w:hAnsi="Times New Roman" w:cs="Times New Roman"/>
        </w:rPr>
        <w:t>Echart</w:t>
      </w:r>
      <w:proofErr w:type="spellEnd"/>
      <w:r w:rsidRPr="00FF1AA6">
        <w:rPr>
          <w:rFonts w:ascii="宋体" w:eastAsia="宋体" w:hAnsi="宋体"/>
        </w:rPr>
        <w:t>等框架和库，实现系统的交互功能，并优化系统的显示效果。</w:t>
      </w:r>
    </w:p>
    <w:p w14:paraId="74D0582B" w14:textId="6B5BD6ED" w:rsidR="00C94172" w:rsidRDefault="00C94172" w:rsidP="00FF1AA6">
      <w:pPr>
        <w:jc w:val="center"/>
      </w:pPr>
      <w:r>
        <w:rPr>
          <w:noProof/>
        </w:rPr>
        <w:drawing>
          <wp:inline distT="0" distB="0" distL="0" distR="0" wp14:anchorId="02E90857" wp14:editId="149883EA">
            <wp:extent cx="5040000" cy="1904400"/>
            <wp:effectExtent l="0" t="0" r="0" b="0"/>
            <wp:docPr id="9" name="图片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40000" cy="1904400"/>
                    </a:xfrm>
                    <a:prstGeom prst="rect">
                      <a:avLst/>
                    </a:prstGeom>
                    <a:noFill/>
                    <a:ln>
                      <a:noFill/>
                    </a:ln>
                  </pic:spPr>
                </pic:pic>
              </a:graphicData>
            </a:graphic>
          </wp:inline>
        </w:drawing>
      </w:r>
    </w:p>
    <w:p w14:paraId="6CF14930" w14:textId="6231441D" w:rsidR="00FF1AA6" w:rsidRPr="00FF1AA6" w:rsidRDefault="00FF1AA6" w:rsidP="00FF1AA6">
      <w:pPr>
        <w:ind w:firstLine="480"/>
        <w:jc w:val="center"/>
        <w:rPr>
          <w:rFonts w:ascii="宋体" w:eastAsia="宋体" w:hAnsi="宋体"/>
          <w:szCs w:val="21"/>
        </w:rPr>
      </w:pPr>
      <w:r w:rsidRPr="00FF1AA6">
        <w:rPr>
          <w:rFonts w:ascii="宋体" w:eastAsia="宋体" w:hAnsi="宋体" w:hint="eastAsia"/>
          <w:szCs w:val="21"/>
        </w:rPr>
        <w:t>图</w:t>
      </w:r>
      <w:r w:rsidR="002C6488">
        <w:rPr>
          <w:rFonts w:ascii="Times New Roman" w:eastAsia="宋体" w:hAnsi="Times New Roman" w:cs="Times New Roman"/>
          <w:szCs w:val="21"/>
        </w:rPr>
        <w:t>3</w:t>
      </w:r>
      <w:r w:rsidRPr="00FF1AA6">
        <w:rPr>
          <w:rFonts w:ascii="宋体" w:eastAsia="宋体" w:hAnsi="宋体"/>
          <w:szCs w:val="21"/>
        </w:rPr>
        <w:t xml:space="preserve"> </w:t>
      </w:r>
      <w:r w:rsidRPr="00FF1AA6">
        <w:rPr>
          <w:rFonts w:ascii="宋体" w:eastAsia="宋体" w:hAnsi="宋体" w:hint="eastAsia"/>
          <w:szCs w:val="21"/>
        </w:rPr>
        <w:t>系统</w:t>
      </w:r>
      <w:r>
        <w:rPr>
          <w:rFonts w:ascii="宋体" w:eastAsia="宋体" w:hAnsi="宋体" w:hint="eastAsia"/>
          <w:szCs w:val="21"/>
        </w:rPr>
        <w:t>技术结构</w:t>
      </w:r>
    </w:p>
    <w:p w14:paraId="3D51247B" w14:textId="3606F03D" w:rsidR="00FF1AA6" w:rsidRPr="00B10855" w:rsidRDefault="00FF1AA6" w:rsidP="00B10855">
      <w:pPr>
        <w:jc w:val="center"/>
        <w:rPr>
          <w:rFonts w:ascii="Times New Roman" w:hAnsi="Times New Roman" w:cs="Times New Roman"/>
        </w:rPr>
      </w:pPr>
      <w:r w:rsidRPr="00FF1AA6">
        <w:rPr>
          <w:rFonts w:ascii="Times New Roman" w:hAnsi="Times New Roman" w:cs="Times New Roman"/>
          <w:color w:val="000000" w:themeColor="text1"/>
          <w:szCs w:val="21"/>
        </w:rPr>
        <w:t>Fig.</w:t>
      </w:r>
      <w:proofErr w:type="gramStart"/>
      <w:r w:rsidR="002C6488">
        <w:rPr>
          <w:rFonts w:ascii="Times New Roman" w:hAnsi="Times New Roman" w:cs="Times New Roman"/>
          <w:color w:val="000000" w:themeColor="text1"/>
          <w:szCs w:val="21"/>
        </w:rPr>
        <w:t>3</w:t>
      </w:r>
      <w:r w:rsidRPr="00FF1AA6">
        <w:rPr>
          <w:rFonts w:ascii="Times New Roman" w:hAnsi="Times New Roman" w:cs="Times New Roman"/>
          <w:color w:val="000000" w:themeColor="text1"/>
          <w:szCs w:val="21"/>
        </w:rPr>
        <w:t xml:space="preserve">  System</w:t>
      </w:r>
      <w:proofErr w:type="gramEnd"/>
      <w:r w:rsidRPr="00FF1AA6">
        <w:rPr>
          <w:rFonts w:ascii="Times New Roman" w:hAnsi="Times New Roman" w:cs="Times New Roman"/>
          <w:color w:val="000000" w:themeColor="text1"/>
          <w:szCs w:val="21"/>
        </w:rPr>
        <w:t xml:space="preserve"> </w:t>
      </w:r>
      <w:r>
        <w:rPr>
          <w:rFonts w:ascii="Times New Roman" w:hAnsi="Times New Roman" w:cs="Times New Roman"/>
          <w:color w:val="000000" w:themeColor="text1"/>
          <w:szCs w:val="21"/>
        </w:rPr>
        <w:t>T</w:t>
      </w:r>
      <w:r w:rsidRPr="00FF1AA6">
        <w:rPr>
          <w:rFonts w:ascii="Times New Roman" w:hAnsi="Times New Roman" w:cs="Times New Roman"/>
          <w:color w:val="000000" w:themeColor="text1"/>
          <w:szCs w:val="21"/>
        </w:rPr>
        <w:t xml:space="preserve">echnical </w:t>
      </w:r>
      <w:r>
        <w:rPr>
          <w:rFonts w:ascii="Times New Roman" w:hAnsi="Times New Roman" w:cs="Times New Roman"/>
          <w:color w:val="000000" w:themeColor="text1"/>
          <w:szCs w:val="21"/>
        </w:rPr>
        <w:t>S</w:t>
      </w:r>
      <w:r w:rsidRPr="00FF1AA6">
        <w:rPr>
          <w:rFonts w:ascii="Times New Roman" w:hAnsi="Times New Roman" w:cs="Times New Roman"/>
          <w:color w:val="000000" w:themeColor="text1"/>
          <w:szCs w:val="21"/>
        </w:rPr>
        <w:t>tructure</w:t>
      </w:r>
    </w:p>
    <w:p w14:paraId="4BE1B2B0" w14:textId="77777777" w:rsidR="00B10855" w:rsidRDefault="00B10855" w:rsidP="00C94172">
      <w:pPr>
        <w:ind w:firstLineChars="200" w:firstLine="420"/>
        <w:rPr>
          <w:rFonts w:ascii="宋体" w:eastAsia="宋体" w:hAnsi="宋体"/>
        </w:rPr>
      </w:pPr>
    </w:p>
    <w:p w14:paraId="6A0F62D3" w14:textId="6BB5725D" w:rsidR="00C923B2" w:rsidRPr="00765027" w:rsidRDefault="00C923B2" w:rsidP="00765027">
      <w:pPr>
        <w:pStyle w:val="2"/>
        <w:tabs>
          <w:tab w:val="left" w:pos="576"/>
        </w:tabs>
        <w:spacing w:before="0" w:after="0" w:line="240" w:lineRule="auto"/>
        <w:rPr>
          <w:rFonts w:cs="Times New Roman"/>
          <w:color w:val="auto"/>
          <w:sz w:val="21"/>
          <w:szCs w:val="21"/>
          <w:lang w:eastAsia="zh-CN"/>
        </w:rPr>
      </w:pPr>
      <w:r w:rsidRPr="00765027">
        <w:rPr>
          <w:rFonts w:cs="Times New Roman" w:hint="eastAsia"/>
          <w:color w:val="auto"/>
          <w:sz w:val="21"/>
          <w:szCs w:val="21"/>
          <w:lang w:eastAsia="zh-CN"/>
        </w:rPr>
        <w:t>2</w:t>
      </w:r>
      <w:r w:rsidRPr="00765027">
        <w:rPr>
          <w:rFonts w:cs="Times New Roman"/>
          <w:color w:val="auto"/>
          <w:sz w:val="21"/>
          <w:szCs w:val="21"/>
          <w:lang w:eastAsia="zh-CN"/>
        </w:rPr>
        <w:t xml:space="preserve">.4 </w:t>
      </w:r>
      <w:r w:rsidRPr="00765027">
        <w:rPr>
          <w:rFonts w:cs="Times New Roman" w:hint="eastAsia"/>
          <w:color w:val="auto"/>
          <w:sz w:val="21"/>
          <w:szCs w:val="21"/>
          <w:lang w:eastAsia="zh-CN"/>
        </w:rPr>
        <w:t>系统界面设计</w:t>
      </w:r>
    </w:p>
    <w:p w14:paraId="18C1A835" w14:textId="35F046A2" w:rsidR="00C923B2" w:rsidRPr="00F40657" w:rsidRDefault="00A35EF7" w:rsidP="00C923B2">
      <w:pPr>
        <w:ind w:firstLineChars="200" w:firstLine="420"/>
        <w:rPr>
          <w:rFonts w:ascii="宋体" w:eastAsia="宋体" w:hAnsi="宋体"/>
        </w:rPr>
      </w:pPr>
      <w:r>
        <w:rPr>
          <w:rFonts w:ascii="宋体" w:eastAsia="宋体" w:hAnsi="宋体" w:hint="eastAsia"/>
        </w:rPr>
        <w:t>整个系统的色调选用暗蓝色，饱和度较高，体现老子思想的智慧与深邃的同时充满现代科技感。界面标签与选中样式采用红白色，与暗蓝色对比强烈，吸引人注意力且能有效避免单一颜色使人疲劳。蓝、红、白三色作为主色，使整个系统更加简约大气。各子界面亦</w:t>
      </w:r>
      <w:r w:rsidR="00C923B2" w:rsidRPr="00F40657">
        <w:rPr>
          <w:rFonts w:ascii="宋体" w:eastAsia="宋体" w:hAnsi="宋体"/>
        </w:rPr>
        <w:t>从底图样式、地图符号、页面版式等方面进行</w:t>
      </w:r>
      <w:r w:rsidR="00E43F0F">
        <w:rPr>
          <w:rFonts w:ascii="宋体" w:eastAsia="宋体" w:hAnsi="宋体" w:hint="eastAsia"/>
        </w:rPr>
        <w:t>相关</w:t>
      </w:r>
      <w:r w:rsidR="00C923B2" w:rsidRPr="00F40657">
        <w:rPr>
          <w:rFonts w:ascii="宋体" w:eastAsia="宋体" w:hAnsi="宋体"/>
        </w:rPr>
        <w:t>设计</w:t>
      </w:r>
      <w:r>
        <w:rPr>
          <w:rFonts w:ascii="宋体" w:eastAsia="宋体" w:hAnsi="宋体" w:hint="eastAsia"/>
        </w:rPr>
        <w:t>，增强艺术表现力，便于读者对内容进行解读与感知</w:t>
      </w:r>
      <w:r w:rsidR="00C923B2" w:rsidRPr="00F40657">
        <w:rPr>
          <w:rFonts w:ascii="宋体" w:eastAsia="宋体" w:hAnsi="宋体" w:hint="eastAsia"/>
        </w:rPr>
        <w:t>。</w:t>
      </w:r>
    </w:p>
    <w:p w14:paraId="585EC588" w14:textId="5AD1F168" w:rsidR="00C923B2" w:rsidRPr="00F40657" w:rsidRDefault="00C923B2" w:rsidP="00553967">
      <w:pPr>
        <w:ind w:firstLineChars="200" w:firstLine="420"/>
        <w:rPr>
          <w:rFonts w:ascii="宋体" w:eastAsia="宋体" w:hAnsi="宋体"/>
        </w:rPr>
      </w:pPr>
      <w:r w:rsidRPr="00F40657">
        <w:rPr>
          <w:rFonts w:ascii="宋体" w:eastAsia="宋体" w:hAnsi="宋体" w:hint="eastAsia"/>
        </w:rPr>
        <w:t>底图是</w:t>
      </w:r>
      <w:r w:rsidR="001956C9">
        <w:rPr>
          <w:rFonts w:ascii="宋体" w:eastAsia="宋体" w:hAnsi="宋体" w:hint="eastAsia"/>
        </w:rPr>
        <w:t>时空</w:t>
      </w:r>
      <w:r w:rsidRPr="00F40657">
        <w:rPr>
          <w:rFonts w:ascii="宋体" w:eastAsia="宋体" w:hAnsi="宋体" w:hint="eastAsia"/>
        </w:rPr>
        <w:t>信息可视化的基础</w:t>
      </w:r>
      <w:r w:rsidR="001956C9">
        <w:rPr>
          <w:rFonts w:ascii="宋体" w:eastAsia="宋体" w:hAnsi="宋体" w:hint="eastAsia"/>
        </w:rPr>
        <w:t>，</w:t>
      </w:r>
      <w:r w:rsidRPr="00F40657">
        <w:rPr>
          <w:rFonts w:ascii="宋体" w:eastAsia="宋体" w:hAnsi="宋体" w:hint="eastAsia"/>
        </w:rPr>
        <w:t>决定了地图叙事的基调，</w:t>
      </w:r>
      <w:r w:rsidR="00B73825">
        <w:rPr>
          <w:rFonts w:ascii="宋体" w:eastAsia="宋体" w:hAnsi="宋体" w:hint="eastAsia"/>
        </w:rPr>
        <w:t>制图要素的色彩强度变化、对比度决定了底图的风格，影响读者的视觉感知过程</w:t>
      </w:r>
      <w:r w:rsidRPr="00F40657">
        <w:rPr>
          <w:rFonts w:ascii="宋体" w:eastAsia="宋体" w:hAnsi="宋体" w:hint="eastAsia"/>
        </w:rPr>
        <w:t>。底图的色彩应具有显著的协同性，能实现幅面的协同统一，增强叙事逻辑满足地图叙事手法的要求</w:t>
      </w:r>
      <w:r w:rsidRPr="00F40657">
        <w:rPr>
          <w:rFonts w:ascii="Times New Roman" w:eastAsia="宋体" w:hAnsi="Times New Roman" w:cs="Times New Roman"/>
          <w:vertAlign w:val="superscript"/>
        </w:rPr>
        <w:t>[</w:t>
      </w:r>
      <w:r w:rsidR="0017391F">
        <w:rPr>
          <w:rFonts w:ascii="Times New Roman" w:eastAsia="宋体" w:hAnsi="Times New Roman" w:cs="Times New Roman"/>
          <w:vertAlign w:val="superscript"/>
        </w:rPr>
        <w:t>20</w:t>
      </w:r>
      <w:r w:rsidRPr="00F40657">
        <w:rPr>
          <w:rFonts w:ascii="Times New Roman" w:eastAsia="宋体" w:hAnsi="Times New Roman" w:cs="Times New Roman"/>
          <w:vertAlign w:val="superscript"/>
        </w:rPr>
        <w:t>]</w:t>
      </w:r>
      <w:r w:rsidRPr="00F40657">
        <w:rPr>
          <w:rFonts w:ascii="宋体" w:eastAsia="宋体" w:hAnsi="宋体"/>
        </w:rPr>
        <w:t>。</w:t>
      </w:r>
      <w:r w:rsidR="00553967">
        <w:rPr>
          <w:rFonts w:ascii="宋体" w:eastAsia="宋体" w:hAnsi="宋体" w:hint="eastAsia"/>
        </w:rPr>
        <w:t>本系统主要使用</w:t>
      </w:r>
      <w:proofErr w:type="spellStart"/>
      <w:r w:rsidR="00553967">
        <w:rPr>
          <w:rFonts w:ascii="宋体" w:eastAsia="宋体" w:hAnsi="宋体"/>
        </w:rPr>
        <w:t>M</w:t>
      </w:r>
      <w:r w:rsidR="00553967">
        <w:rPr>
          <w:rFonts w:ascii="宋体" w:eastAsia="宋体" w:hAnsi="宋体" w:hint="eastAsia"/>
        </w:rPr>
        <w:t>apbox</w:t>
      </w:r>
      <w:proofErr w:type="spellEnd"/>
      <w:r w:rsidR="00553967">
        <w:rPr>
          <w:rFonts w:ascii="宋体" w:eastAsia="宋体" w:hAnsi="宋体"/>
        </w:rPr>
        <w:t xml:space="preserve"> B</w:t>
      </w:r>
      <w:r w:rsidR="00553967">
        <w:rPr>
          <w:rFonts w:ascii="宋体" w:eastAsia="宋体" w:hAnsi="宋体" w:hint="eastAsia"/>
        </w:rPr>
        <w:t>asic基础风格白色底图</w:t>
      </w:r>
      <w:r w:rsidR="002C6488">
        <w:rPr>
          <w:rFonts w:ascii="宋体" w:eastAsia="宋体" w:hAnsi="宋体" w:hint="eastAsia"/>
        </w:rPr>
        <w:t>及</w:t>
      </w:r>
      <w:r w:rsidR="00553967">
        <w:rPr>
          <w:rFonts w:ascii="宋体" w:eastAsia="宋体" w:hAnsi="宋体" w:hint="eastAsia"/>
        </w:rPr>
        <w:t>自定义暗夜蓝底图。</w:t>
      </w:r>
      <w:r w:rsidR="00964330">
        <w:rPr>
          <w:rFonts w:ascii="宋体" w:eastAsia="宋体" w:hAnsi="宋体" w:hint="eastAsia"/>
        </w:rPr>
        <w:t>“基础数据查询”、“数据上传”等模块采用自定义暗夜蓝底图</w:t>
      </w:r>
      <w:r w:rsidR="00D911E1">
        <w:rPr>
          <w:rFonts w:ascii="宋体" w:eastAsia="宋体" w:hAnsi="宋体" w:hint="eastAsia"/>
        </w:rPr>
        <w:t>。这些模块涉及数据属性范围较广、时空跨度较大，且以较细粒度进行可视化展示，故使用暗色地图体现文化厚重感。“资料分布查询”等界面使用白色简约风格底图。这些模块多以聚合方式</w:t>
      </w:r>
      <w:r w:rsidR="00D320B5">
        <w:rPr>
          <w:rFonts w:ascii="宋体" w:eastAsia="宋体" w:hAnsi="宋体" w:hint="eastAsia"/>
        </w:rPr>
        <w:t>传递信息，底色背景采用较浅淡的颜色有助于更加突出呈现相应主题内容。</w:t>
      </w:r>
      <w:r w:rsidR="00D320B5" w:rsidRPr="00F40657" w:rsidDel="00D320B5">
        <w:rPr>
          <w:rFonts w:ascii="宋体" w:eastAsia="宋体" w:hAnsi="宋体" w:hint="eastAsia"/>
        </w:rPr>
        <w:t xml:space="preserve"> </w:t>
      </w:r>
    </w:p>
    <w:p w14:paraId="3BC25020" w14:textId="565C4621" w:rsidR="001061EE" w:rsidRDefault="00C923B2" w:rsidP="002C6488">
      <w:pPr>
        <w:ind w:firstLineChars="200" w:firstLine="420"/>
        <w:rPr>
          <w:rFonts w:ascii="宋体" w:eastAsia="宋体" w:hAnsi="宋体"/>
        </w:rPr>
      </w:pPr>
      <w:r w:rsidRPr="00F40657">
        <w:rPr>
          <w:rFonts w:ascii="宋体" w:eastAsia="宋体" w:hAnsi="宋体"/>
        </w:rPr>
        <w:t>符号是制图设计的重要一环，是地图叙事的主体之一。符号设计在遵从图案化、精确化、协调性等原则的同时，还需</w:t>
      </w:r>
      <w:r w:rsidR="00E51803">
        <w:rPr>
          <w:rFonts w:ascii="宋体" w:eastAsia="宋体" w:hAnsi="宋体" w:hint="eastAsia"/>
        </w:rPr>
        <w:t>具有</w:t>
      </w:r>
      <w:r w:rsidRPr="00F40657">
        <w:rPr>
          <w:rFonts w:ascii="宋体" w:eastAsia="宋体" w:hAnsi="宋体"/>
        </w:rPr>
        <w:t>层次性、相似性、简洁性</w:t>
      </w:r>
      <w:r w:rsidRPr="003D6581">
        <w:rPr>
          <w:rFonts w:ascii="Times New Roman" w:eastAsia="宋体" w:hAnsi="Times New Roman" w:cs="Times New Roman"/>
          <w:vertAlign w:val="superscript"/>
        </w:rPr>
        <w:t>[</w:t>
      </w:r>
      <w:r w:rsidR="0017391F">
        <w:rPr>
          <w:rFonts w:ascii="Times New Roman" w:eastAsia="宋体" w:hAnsi="Times New Roman" w:cs="Times New Roman"/>
          <w:vertAlign w:val="superscript"/>
        </w:rPr>
        <w:t>21</w:t>
      </w:r>
      <w:r w:rsidRPr="003D6581">
        <w:rPr>
          <w:rFonts w:ascii="Times New Roman" w:eastAsia="宋体" w:hAnsi="Times New Roman" w:cs="Times New Roman"/>
          <w:vertAlign w:val="superscript"/>
        </w:rPr>
        <w:t>]</w:t>
      </w:r>
      <w:r w:rsidRPr="00F40657">
        <w:rPr>
          <w:rFonts w:ascii="宋体" w:eastAsia="宋体" w:hAnsi="宋体"/>
        </w:rPr>
        <w:t>。本系统中地图的符号设计</w:t>
      </w:r>
      <w:r w:rsidR="00E51803">
        <w:rPr>
          <w:rFonts w:ascii="宋体" w:eastAsia="宋体" w:hAnsi="宋体" w:hint="eastAsia"/>
        </w:rPr>
        <w:t>在</w:t>
      </w:r>
      <w:r w:rsidRPr="00F40657">
        <w:rPr>
          <w:rFonts w:ascii="宋体" w:eastAsia="宋体" w:hAnsi="宋体"/>
        </w:rPr>
        <w:t>满足以上原则</w:t>
      </w:r>
      <w:r w:rsidR="00E51803">
        <w:rPr>
          <w:rFonts w:ascii="宋体" w:eastAsia="宋体" w:hAnsi="宋体" w:hint="eastAsia"/>
        </w:rPr>
        <w:t>的同时，</w:t>
      </w:r>
      <w:r w:rsidRPr="00F40657">
        <w:rPr>
          <w:rFonts w:ascii="宋体" w:eastAsia="宋体" w:hAnsi="宋体"/>
        </w:rPr>
        <w:t>可以分为抽象符号和具象符号两种类型，不同的符号类型对应不同的表达方法与内容。其中人物</w:t>
      </w:r>
      <w:r w:rsidR="003028B9">
        <w:rPr>
          <w:rFonts w:ascii="宋体" w:eastAsia="宋体" w:hAnsi="宋体" w:hint="eastAsia"/>
        </w:rPr>
        <w:t>、著作</w:t>
      </w:r>
      <w:r w:rsidRPr="00F40657">
        <w:rPr>
          <w:rFonts w:ascii="宋体" w:eastAsia="宋体" w:hAnsi="宋体"/>
        </w:rPr>
        <w:t>分布点使用</w:t>
      </w:r>
      <w:r w:rsidR="003028B9">
        <w:rPr>
          <w:rFonts w:ascii="宋体" w:eastAsia="宋体" w:hAnsi="宋体" w:hint="eastAsia"/>
        </w:rPr>
        <w:t>具象符号（相片）</w:t>
      </w:r>
      <w:r w:rsidRPr="00F40657">
        <w:rPr>
          <w:rFonts w:ascii="宋体" w:eastAsia="宋体" w:hAnsi="宋体"/>
        </w:rPr>
        <w:t>，能够更直观的呈现老子相关</w:t>
      </w:r>
      <w:r w:rsidR="000F7F46">
        <w:rPr>
          <w:rFonts w:ascii="宋体" w:eastAsia="宋体" w:hAnsi="宋体" w:hint="eastAsia"/>
        </w:rPr>
        <w:t>事物</w:t>
      </w:r>
      <w:r w:rsidRPr="00F40657">
        <w:rPr>
          <w:rFonts w:ascii="宋体" w:eastAsia="宋体" w:hAnsi="宋体"/>
        </w:rPr>
        <w:t>在地图上的分布</w:t>
      </w:r>
      <w:r w:rsidRPr="00F40657">
        <w:rPr>
          <w:rFonts w:ascii="宋体" w:eastAsia="宋体" w:hAnsi="宋体" w:hint="eastAsia"/>
        </w:rPr>
        <w:t>；</w:t>
      </w:r>
      <w:r w:rsidRPr="00F40657">
        <w:rPr>
          <w:rFonts w:ascii="宋体" w:eastAsia="宋体" w:hAnsi="宋体"/>
        </w:rPr>
        <w:t>景点机构等专题模块使用抽象</w:t>
      </w:r>
      <w:r w:rsidRPr="00F40657">
        <w:rPr>
          <w:rFonts w:ascii="宋体" w:eastAsia="宋体" w:hAnsi="宋体" w:hint="eastAsia"/>
        </w:rPr>
        <w:t>符号，具有相似性、简洁的特征；地址提取模块的符号采用图标叠加</w:t>
      </w:r>
      <w:r w:rsidR="003028B9">
        <w:rPr>
          <w:rFonts w:ascii="宋体" w:eastAsia="宋体" w:hAnsi="宋体" w:hint="eastAsia"/>
        </w:rPr>
        <w:t>该地址</w:t>
      </w:r>
      <w:r w:rsidRPr="00F40657">
        <w:rPr>
          <w:rFonts w:ascii="宋体" w:eastAsia="宋体" w:hAnsi="宋体" w:hint="eastAsia"/>
        </w:rPr>
        <w:t>文本首字的方式，</w:t>
      </w:r>
      <w:r w:rsidR="00804108">
        <w:rPr>
          <w:rFonts w:ascii="宋体" w:eastAsia="宋体" w:hAnsi="宋体" w:hint="eastAsia"/>
        </w:rPr>
        <w:t>清晰展现空间信息</w:t>
      </w:r>
      <w:r w:rsidRPr="00F40657">
        <w:rPr>
          <w:rFonts w:ascii="宋体" w:eastAsia="宋体" w:hAnsi="宋体" w:hint="eastAsia"/>
        </w:rPr>
        <w:t>；对如著作、译本</w:t>
      </w:r>
      <w:r w:rsidR="002C6488">
        <w:rPr>
          <w:rFonts w:ascii="宋体" w:eastAsia="宋体" w:hAnsi="宋体" w:hint="eastAsia"/>
        </w:rPr>
        <w:t>等</w:t>
      </w:r>
      <w:r w:rsidRPr="00F40657">
        <w:rPr>
          <w:rFonts w:ascii="宋体" w:eastAsia="宋体" w:hAnsi="宋体" w:hint="eastAsia"/>
        </w:rPr>
        <w:t>基础数据的表现</w:t>
      </w:r>
      <w:r w:rsidR="002C6488">
        <w:rPr>
          <w:rFonts w:ascii="宋体" w:eastAsia="宋体" w:hAnsi="宋体" w:hint="eastAsia"/>
        </w:rPr>
        <w:t>方面</w:t>
      </w:r>
      <w:r w:rsidRPr="00F40657">
        <w:rPr>
          <w:rFonts w:ascii="宋体" w:eastAsia="宋体" w:hAnsi="宋体" w:hint="eastAsia"/>
        </w:rPr>
        <w:t>，系统采用了动态的</w:t>
      </w:r>
      <w:r w:rsidR="003028B9">
        <w:rPr>
          <w:rFonts w:ascii="宋体" w:eastAsia="宋体" w:hAnsi="宋体" w:hint="eastAsia"/>
        </w:rPr>
        <w:t>，</w:t>
      </w:r>
      <w:r w:rsidRPr="00F40657">
        <w:rPr>
          <w:rFonts w:ascii="宋体" w:eastAsia="宋体" w:hAnsi="宋体" w:hint="eastAsia"/>
        </w:rPr>
        <w:t>如涟漪状变化的红色符号，红黑的配色与符号动态的变化</w:t>
      </w:r>
      <w:r w:rsidR="003D6581" w:rsidRPr="0017391F">
        <w:rPr>
          <w:rFonts w:ascii="Times New Roman" w:eastAsia="宋体" w:hAnsi="Times New Roman" w:cs="Times New Roman"/>
          <w:vertAlign w:val="superscript"/>
        </w:rPr>
        <w:t>[2</w:t>
      </w:r>
      <w:r w:rsidR="0017391F" w:rsidRPr="0017391F">
        <w:rPr>
          <w:rFonts w:ascii="Times New Roman" w:eastAsia="宋体" w:hAnsi="Times New Roman" w:cs="Times New Roman"/>
          <w:vertAlign w:val="superscript"/>
        </w:rPr>
        <w:t>2</w:t>
      </w:r>
      <w:r w:rsidR="003D6581" w:rsidRPr="0017391F">
        <w:rPr>
          <w:rFonts w:ascii="Times New Roman" w:eastAsia="宋体" w:hAnsi="Times New Roman" w:cs="Times New Roman"/>
          <w:vertAlign w:val="superscript"/>
        </w:rPr>
        <w:t>]</w:t>
      </w:r>
      <w:r w:rsidRPr="00F40657">
        <w:rPr>
          <w:rFonts w:ascii="宋体" w:eastAsia="宋体" w:hAnsi="宋体" w:hint="eastAsia"/>
        </w:rPr>
        <w:t>使得老子文化资料</w:t>
      </w:r>
      <w:r w:rsidR="002C6488">
        <w:rPr>
          <w:rFonts w:ascii="宋体" w:eastAsia="宋体" w:hAnsi="宋体" w:hint="eastAsia"/>
        </w:rPr>
        <w:t>更为生动</w:t>
      </w:r>
      <w:r w:rsidRPr="00F40657">
        <w:rPr>
          <w:rFonts w:ascii="宋体" w:eastAsia="宋体" w:hAnsi="宋体" w:hint="eastAsia"/>
        </w:rPr>
        <w:t>，体现出老子文化历久弥新的活力与强大的生命力；资料分布采用</w:t>
      </w:r>
      <w:r w:rsidR="006C133D">
        <w:rPr>
          <w:rFonts w:ascii="宋体" w:eastAsia="宋体" w:hAnsi="宋体" w:hint="eastAsia"/>
        </w:rPr>
        <w:t>多类型聚合饼图，通过圆环大小及色彩差异对资料种类</w:t>
      </w:r>
      <w:r w:rsidR="00804108">
        <w:rPr>
          <w:rFonts w:ascii="宋体" w:eastAsia="宋体" w:hAnsi="宋体" w:hint="eastAsia"/>
        </w:rPr>
        <w:t>及数量进行区分，并</w:t>
      </w:r>
      <w:r w:rsidR="006C133D">
        <w:rPr>
          <w:rFonts w:ascii="宋体" w:eastAsia="宋体" w:hAnsi="宋体" w:hint="eastAsia"/>
        </w:rPr>
        <w:t>随地图缩放产生变化，</w:t>
      </w:r>
      <w:r w:rsidRPr="00F40657">
        <w:rPr>
          <w:rFonts w:ascii="宋体" w:eastAsia="宋体" w:hAnsi="宋体" w:hint="eastAsia"/>
        </w:rPr>
        <w:t>具有层次性、精确化的特征。</w:t>
      </w:r>
    </w:p>
    <w:p w14:paraId="7804F3FC" w14:textId="6EBFBE60" w:rsidR="003028B9" w:rsidDel="00EE0EF6" w:rsidRDefault="00C923B2" w:rsidP="003028B9">
      <w:pPr>
        <w:ind w:firstLineChars="200" w:firstLine="420"/>
        <w:rPr>
          <w:del w:id="35" w:author="cui cui" w:date="2022-05-17T14:51:00Z"/>
          <w:rFonts w:ascii="宋体" w:eastAsia="宋体" w:hAnsi="宋体"/>
          <w:highlight w:val="yellow"/>
        </w:rPr>
      </w:pPr>
      <w:commentRangeStart w:id="36"/>
      <w:del w:id="37" w:author="cui cui" w:date="2022-05-17T14:51:00Z">
        <w:r w:rsidRPr="00E50181" w:rsidDel="00EE0EF6">
          <w:rPr>
            <w:rFonts w:ascii="宋体" w:eastAsia="宋体" w:hAnsi="宋体" w:hint="eastAsia"/>
            <w:highlight w:val="yellow"/>
          </w:rPr>
          <w:delText>系统页面版式设计是最直接面向用户的一环。</w:delText>
        </w:r>
        <w:r w:rsidRPr="00E50181" w:rsidDel="00EE0EF6">
          <w:rPr>
            <w:rFonts w:ascii="Times New Roman" w:eastAsia="宋体" w:hAnsi="Times New Roman" w:cs="Times New Roman"/>
            <w:highlight w:val="yellow"/>
          </w:rPr>
          <w:delText>U</w:delText>
        </w:r>
        <w:r w:rsidR="001061EE" w:rsidRPr="00E50181" w:rsidDel="00EE0EF6">
          <w:rPr>
            <w:rFonts w:ascii="Times New Roman" w:eastAsia="宋体" w:hAnsi="Times New Roman" w:cs="Times New Roman"/>
            <w:highlight w:val="yellow"/>
          </w:rPr>
          <w:delText>I</w:delText>
        </w:r>
        <w:r w:rsidRPr="00E50181" w:rsidDel="00EE0EF6">
          <w:rPr>
            <w:rFonts w:ascii="宋体" w:eastAsia="宋体" w:hAnsi="宋体"/>
            <w:highlight w:val="yellow"/>
          </w:rPr>
          <w:delText>对象的分布排列，与地图对象的协调统一能够决定系统交互的友好程度。页面的版式设计遵循统一性、均衡性、秩序性的原则</w:delText>
        </w:r>
        <w:r w:rsidRPr="00E50181" w:rsidDel="00EE0EF6">
          <w:rPr>
            <w:rFonts w:ascii="Times New Roman" w:eastAsia="宋体" w:hAnsi="Times New Roman" w:cs="Times New Roman"/>
            <w:highlight w:val="yellow"/>
            <w:vertAlign w:val="superscript"/>
          </w:rPr>
          <w:delText>[</w:delText>
        </w:r>
        <w:r w:rsidR="003028B9" w:rsidRPr="00E50181" w:rsidDel="00EE0EF6">
          <w:rPr>
            <w:rFonts w:ascii="Times New Roman" w:eastAsia="宋体" w:hAnsi="Times New Roman" w:cs="Times New Roman"/>
            <w:highlight w:val="yellow"/>
            <w:vertAlign w:val="superscript"/>
          </w:rPr>
          <w:delText>20</w:delText>
        </w:r>
        <w:r w:rsidRPr="00E50181" w:rsidDel="00EE0EF6">
          <w:rPr>
            <w:rFonts w:ascii="Times New Roman" w:eastAsia="宋体" w:hAnsi="Times New Roman" w:cs="Times New Roman"/>
            <w:highlight w:val="yellow"/>
            <w:vertAlign w:val="superscript"/>
          </w:rPr>
          <w:delText>]</w:delText>
        </w:r>
        <w:r w:rsidRPr="00E50181" w:rsidDel="00EE0EF6">
          <w:rPr>
            <w:rFonts w:ascii="宋体" w:eastAsia="宋体" w:hAnsi="宋体"/>
            <w:highlight w:val="yellow"/>
          </w:rPr>
          <w:delText>。统一性说明页面具有一定的风格化程度，能</w:delText>
        </w:r>
        <w:r w:rsidR="003028B9" w:rsidRPr="00E50181" w:rsidDel="00EE0EF6">
          <w:rPr>
            <w:rFonts w:ascii="宋体" w:eastAsia="宋体" w:hAnsi="宋体" w:hint="eastAsia"/>
            <w:highlight w:val="yellow"/>
          </w:rPr>
          <w:delText>让</w:delText>
        </w:r>
        <w:r w:rsidRPr="00E50181" w:rsidDel="00EE0EF6">
          <w:rPr>
            <w:rFonts w:ascii="宋体" w:eastAsia="宋体" w:hAnsi="宋体"/>
            <w:highlight w:val="yellow"/>
          </w:rPr>
          <w:delText>用户使用后获取完整的表</w:delText>
        </w:r>
        <w:r w:rsidR="003028B9" w:rsidRPr="00E50181" w:rsidDel="00EE0EF6">
          <w:rPr>
            <w:rFonts w:ascii="宋体" w:eastAsia="宋体" w:hAnsi="宋体" w:hint="eastAsia"/>
            <w:highlight w:val="yellow"/>
          </w:rPr>
          <w:delText>现</w:delText>
        </w:r>
        <w:r w:rsidRPr="00E50181" w:rsidDel="00EE0EF6">
          <w:rPr>
            <w:rFonts w:ascii="宋体" w:eastAsia="宋体" w:hAnsi="宋体"/>
            <w:highlight w:val="yellow"/>
          </w:rPr>
          <w:delText>信息；均衡性意味着页面面板中表现的信息</w:delText>
        </w:r>
        <w:r w:rsidR="003028B9" w:rsidRPr="00E50181" w:rsidDel="00EE0EF6">
          <w:rPr>
            <w:rFonts w:ascii="宋体" w:eastAsia="宋体" w:hAnsi="宋体" w:hint="eastAsia"/>
            <w:highlight w:val="yellow"/>
          </w:rPr>
          <w:delText>须</w:delText>
        </w:r>
        <w:r w:rsidRPr="00E50181" w:rsidDel="00EE0EF6">
          <w:rPr>
            <w:rFonts w:ascii="宋体" w:eastAsia="宋体" w:hAnsi="宋体"/>
            <w:highlight w:val="yellow"/>
          </w:rPr>
          <w:delText>主次分明，</w:delText>
        </w:r>
        <w:r w:rsidR="003028B9" w:rsidRPr="00E50181" w:rsidDel="00EE0EF6">
          <w:rPr>
            <w:rFonts w:ascii="宋体" w:eastAsia="宋体" w:hAnsi="宋体" w:hint="eastAsia"/>
            <w:highlight w:val="yellow"/>
          </w:rPr>
          <w:delText>要</w:delText>
        </w:r>
        <w:r w:rsidRPr="00E50181" w:rsidDel="00EE0EF6">
          <w:rPr>
            <w:rFonts w:ascii="宋体" w:eastAsia="宋体" w:hAnsi="宋体"/>
            <w:highlight w:val="yellow"/>
          </w:rPr>
          <w:delText>注重表现信息的重点与核心；而秩序性则规定页面子空间、子单元划分的合理性。以系统景点查询模块为例进行说明，如图</w:delText>
        </w:r>
        <w:r w:rsidR="002C6488" w:rsidRPr="00E50181" w:rsidDel="00EE0EF6">
          <w:rPr>
            <w:rFonts w:ascii="Times New Roman" w:eastAsia="宋体" w:hAnsi="Times New Roman" w:cs="Times New Roman"/>
            <w:highlight w:val="yellow"/>
          </w:rPr>
          <w:delText>4</w:delText>
        </w:r>
        <w:r w:rsidRPr="00E50181" w:rsidDel="00EE0EF6">
          <w:rPr>
            <w:rFonts w:ascii="宋体" w:eastAsia="宋体" w:hAnsi="宋体"/>
            <w:highlight w:val="yellow"/>
          </w:rPr>
          <w:delText>所示，页面初始状态下仅有标题栏子空间</w:delText>
        </w:r>
        <w:r w:rsidR="003028B9" w:rsidRPr="00E50181" w:rsidDel="00EE0EF6">
          <w:rPr>
            <w:rFonts w:ascii="宋体" w:eastAsia="宋体" w:hAnsi="宋体" w:hint="eastAsia"/>
            <w:highlight w:val="yellow"/>
          </w:rPr>
          <w:delText>、</w:delText>
        </w:r>
        <w:r w:rsidRPr="00E50181" w:rsidDel="00EE0EF6">
          <w:rPr>
            <w:rFonts w:ascii="宋体" w:eastAsia="宋体" w:hAnsi="宋体"/>
            <w:highlight w:val="yellow"/>
          </w:rPr>
          <w:delText>查询框及按钮子空间，其余部分全为地图，保证了地图占据用</w:delText>
        </w:r>
        <w:r w:rsidRPr="00E50181" w:rsidDel="00EE0EF6">
          <w:rPr>
            <w:rFonts w:ascii="宋体" w:eastAsia="宋体" w:hAnsi="宋体" w:hint="eastAsia"/>
            <w:highlight w:val="yellow"/>
          </w:rPr>
          <w:delText>户视觉的中心位置与主导位置。</w:delText>
        </w:r>
        <w:r w:rsidR="00D512BE" w:rsidRPr="00E50181" w:rsidDel="00EE0EF6">
          <w:rPr>
            <w:rFonts w:ascii="宋体" w:eastAsia="宋体" w:hAnsi="宋体" w:hint="eastAsia"/>
            <w:highlight w:val="yellow"/>
          </w:rPr>
          <w:delText>用户可根据需要展开两侧的基础交互界面及详情信息界面，既增加了用户的交互友好性，又保证了界面的均衡性。</w:delText>
        </w:r>
        <w:r w:rsidR="00BD3BCB" w:rsidRPr="00E50181" w:rsidDel="00EE0EF6">
          <w:rPr>
            <w:rFonts w:ascii="宋体" w:eastAsia="宋体" w:hAnsi="宋体" w:hint="eastAsia"/>
            <w:highlight w:val="yellow"/>
          </w:rPr>
          <w:delText>根据视觉的选择性特点设计页面元素效果（例如浮雕等），增强界面层次感，同时也体现出一定的秩序性。</w:delText>
        </w:r>
        <w:commentRangeEnd w:id="36"/>
        <w:r w:rsidR="002C6488" w:rsidRPr="00E50181" w:rsidDel="00EE0EF6">
          <w:rPr>
            <w:rStyle w:val="ac"/>
            <w:highlight w:val="yellow"/>
          </w:rPr>
          <w:commentReference w:id="36"/>
        </w:r>
      </w:del>
    </w:p>
    <w:p w14:paraId="367DFF81" w14:textId="29B59948" w:rsidR="00BB05E5" w:rsidRDefault="00E24C3F" w:rsidP="001061EE">
      <w:pPr>
        <w:ind w:firstLineChars="200" w:firstLine="420"/>
        <w:rPr>
          <w:ins w:id="38" w:author="cui cui" w:date="2022-05-17T16:08:00Z"/>
          <w:highlight w:val="yellow"/>
        </w:rPr>
      </w:pPr>
      <w:ins w:id="39" w:author="cui cui" w:date="2022-05-17T14:58:00Z">
        <w:r>
          <w:rPr>
            <w:rFonts w:ascii="宋体" w:eastAsia="宋体" w:hAnsi="宋体" w:hint="eastAsia"/>
          </w:rPr>
          <w:t>系统界面直接面向用户，其</w:t>
        </w:r>
      </w:ins>
      <w:ins w:id="40" w:author="cui cui" w:date="2022-05-17T14:59:00Z">
        <w:r>
          <w:rPr>
            <w:rFonts w:ascii="宋体" w:eastAsia="宋体" w:hAnsi="宋体" w:hint="eastAsia"/>
          </w:rPr>
          <w:t>设计直接影响用户的交互友好</w:t>
        </w:r>
      </w:ins>
      <w:ins w:id="41" w:author="cui cui" w:date="2022-05-17T15:00:00Z">
        <w:r>
          <w:rPr>
            <w:rFonts w:ascii="宋体" w:eastAsia="宋体" w:hAnsi="宋体" w:hint="eastAsia"/>
          </w:rPr>
          <w:t>性</w:t>
        </w:r>
      </w:ins>
      <w:ins w:id="42" w:author="cui cui" w:date="2022-05-17T14:59:00Z">
        <w:r>
          <w:rPr>
            <w:rFonts w:ascii="宋体" w:eastAsia="宋体" w:hAnsi="宋体" w:hint="eastAsia"/>
          </w:rPr>
          <w:t>、信息</w:t>
        </w:r>
      </w:ins>
      <w:ins w:id="43" w:author="cui cui" w:date="2022-05-17T15:00:00Z">
        <w:r>
          <w:rPr>
            <w:rFonts w:ascii="宋体" w:eastAsia="宋体" w:hAnsi="宋体" w:hint="eastAsia"/>
          </w:rPr>
          <w:t>接收程度。本系统中的界面设计</w:t>
        </w:r>
        <w:r w:rsidR="006111EB">
          <w:rPr>
            <w:rFonts w:ascii="宋体" w:eastAsia="宋体" w:hAnsi="宋体" w:hint="eastAsia"/>
          </w:rPr>
          <w:t>以叙事地图理论为</w:t>
        </w:r>
      </w:ins>
      <w:ins w:id="44" w:author="cui cui" w:date="2022-05-17T15:31:00Z">
        <w:r w:rsidR="00406C53">
          <w:rPr>
            <w:rFonts w:ascii="宋体" w:eastAsia="宋体" w:hAnsi="宋体" w:hint="eastAsia"/>
          </w:rPr>
          <w:t>指导</w:t>
        </w:r>
      </w:ins>
      <w:ins w:id="45" w:author="cui cui" w:date="2022-05-17T15:01:00Z">
        <w:r w:rsidR="006111EB">
          <w:rPr>
            <w:rFonts w:ascii="宋体" w:eastAsia="宋体" w:hAnsi="宋体" w:hint="eastAsia"/>
          </w:rPr>
          <w:t>，</w:t>
        </w:r>
      </w:ins>
      <w:ins w:id="46" w:author="cui cui" w:date="2022-05-17T15:16:00Z">
        <w:r w:rsidR="005C7070">
          <w:rPr>
            <w:rFonts w:ascii="宋体" w:eastAsia="宋体" w:hAnsi="宋体" w:hint="eastAsia"/>
          </w:rPr>
          <w:t>通过对</w:t>
        </w:r>
      </w:ins>
      <w:ins w:id="47" w:author="cui cui" w:date="2022-05-17T15:17:00Z">
        <w:r w:rsidR="005C7070">
          <w:rPr>
            <w:rFonts w:ascii="宋体" w:eastAsia="宋体" w:hAnsi="宋体" w:hint="eastAsia"/>
          </w:rPr>
          <w:t>老子思想传播要素及其关系进行分析，</w:t>
        </w:r>
      </w:ins>
      <w:ins w:id="48" w:author="cui cui" w:date="2022-05-17T15:31:00Z">
        <w:r w:rsidR="00406C53">
          <w:rPr>
            <w:rFonts w:ascii="宋体" w:eastAsia="宋体" w:hAnsi="宋体" w:hint="eastAsia"/>
          </w:rPr>
          <w:t>将叙事要素分为</w:t>
        </w:r>
        <w:r w:rsidR="00455048">
          <w:rPr>
            <w:rFonts w:ascii="宋体" w:eastAsia="宋体" w:hAnsi="宋体" w:hint="eastAsia"/>
          </w:rPr>
          <w:t>叙事空间要素</w:t>
        </w:r>
      </w:ins>
      <w:ins w:id="49" w:author="cui cui" w:date="2022-05-17T15:47:00Z">
        <w:r w:rsidR="00A85C79">
          <w:rPr>
            <w:rFonts w:ascii="宋体" w:eastAsia="宋体" w:hAnsi="宋体" w:hint="eastAsia"/>
          </w:rPr>
          <w:t>、叙事时间要素</w:t>
        </w:r>
      </w:ins>
      <w:ins w:id="50" w:author="cui cui" w:date="2022-05-17T15:31:00Z">
        <w:r w:rsidR="00455048">
          <w:rPr>
            <w:rFonts w:ascii="宋体" w:eastAsia="宋体" w:hAnsi="宋体" w:hint="eastAsia"/>
          </w:rPr>
          <w:t>和叙事</w:t>
        </w:r>
      </w:ins>
      <w:ins w:id="51" w:author="cui cui" w:date="2022-05-17T15:32:00Z">
        <w:r w:rsidR="00455048">
          <w:rPr>
            <w:rFonts w:ascii="宋体" w:eastAsia="宋体" w:hAnsi="宋体" w:hint="eastAsia"/>
          </w:rPr>
          <w:t>内容要素</w:t>
        </w:r>
      </w:ins>
      <w:ins w:id="52" w:author="cui cui" w:date="2022-05-17T15:47:00Z">
        <w:r w:rsidR="00A85C79">
          <w:rPr>
            <w:rFonts w:ascii="宋体" w:eastAsia="宋体" w:hAnsi="宋体" w:hint="eastAsia"/>
          </w:rPr>
          <w:t>三类</w:t>
        </w:r>
      </w:ins>
      <w:ins w:id="53" w:author="cui cui" w:date="2022-05-18T15:53:00Z">
        <w:r w:rsidR="00EE235C">
          <w:rPr>
            <w:rFonts w:ascii="宋体" w:eastAsia="宋体" w:hAnsi="宋体" w:hint="eastAsia"/>
          </w:rPr>
          <w:t>(图4</w:t>
        </w:r>
        <w:r w:rsidR="00EE235C">
          <w:rPr>
            <w:rFonts w:ascii="宋体" w:eastAsia="宋体" w:hAnsi="宋体"/>
          </w:rPr>
          <w:t>)</w:t>
        </w:r>
      </w:ins>
      <w:ins w:id="54" w:author="cui cui" w:date="2022-05-17T15:32:00Z">
        <w:r w:rsidR="00455048">
          <w:rPr>
            <w:rFonts w:ascii="宋体" w:eastAsia="宋体" w:hAnsi="宋体" w:hint="eastAsia"/>
          </w:rPr>
          <w:t>。</w:t>
        </w:r>
      </w:ins>
      <w:ins w:id="55" w:author="cui cui" w:date="2022-05-17T15:43:00Z">
        <w:r w:rsidR="00A85C79">
          <w:rPr>
            <w:rFonts w:ascii="宋体" w:eastAsia="宋体" w:hAnsi="宋体" w:hint="eastAsia"/>
          </w:rPr>
          <w:t>以综合查询模块为例</w:t>
        </w:r>
      </w:ins>
      <w:ins w:id="56" w:author="cui cui" w:date="2022-05-18T15:53:00Z">
        <w:r w:rsidR="00EE235C">
          <w:rPr>
            <w:rFonts w:ascii="宋体" w:eastAsia="宋体" w:hAnsi="宋体" w:hint="eastAsia"/>
          </w:rPr>
          <w:t>（图5）</w:t>
        </w:r>
      </w:ins>
      <w:ins w:id="57" w:author="cui cui" w:date="2022-05-17T15:43:00Z">
        <w:r w:rsidR="00A85C79">
          <w:rPr>
            <w:rFonts w:ascii="宋体" w:eastAsia="宋体" w:hAnsi="宋体" w:hint="eastAsia"/>
          </w:rPr>
          <w:t>。</w:t>
        </w:r>
      </w:ins>
      <w:ins w:id="58" w:author="cui cui" w:date="2022-05-17T16:07:00Z">
        <w:r w:rsidR="00BB05E5">
          <w:rPr>
            <w:rFonts w:ascii="宋体" w:eastAsia="宋体" w:hAnsi="宋体" w:hint="eastAsia"/>
          </w:rPr>
          <w:t>叙事空间要素</w:t>
        </w:r>
      </w:ins>
      <w:ins w:id="59" w:author="cui cui" w:date="2022-05-17T16:08:00Z">
        <w:r w:rsidR="00BB05E5">
          <w:rPr>
            <w:rFonts w:ascii="宋体" w:eastAsia="宋体" w:hAnsi="宋体" w:hint="eastAsia"/>
          </w:rPr>
          <w:t>包括两类，一类是</w:t>
        </w:r>
        <w:r w:rsidR="004075E8">
          <w:rPr>
            <w:rFonts w:ascii="宋体" w:eastAsia="宋体" w:hAnsi="宋体" w:hint="eastAsia"/>
          </w:rPr>
          <w:t>体现叙事</w:t>
        </w:r>
      </w:ins>
      <w:ins w:id="60" w:author="cui cui" w:date="2022-05-17T16:13:00Z">
        <w:r w:rsidR="00210E94">
          <w:rPr>
            <w:rFonts w:ascii="宋体" w:eastAsia="宋体" w:hAnsi="宋体" w:hint="eastAsia"/>
          </w:rPr>
          <w:t>场景</w:t>
        </w:r>
      </w:ins>
      <w:ins w:id="61" w:author="cui cui" w:date="2022-05-17T16:08:00Z">
        <w:r w:rsidR="004075E8">
          <w:rPr>
            <w:rFonts w:ascii="宋体" w:eastAsia="宋体" w:hAnsi="宋体" w:hint="eastAsia"/>
          </w:rPr>
          <w:t>的空间载体</w:t>
        </w:r>
      </w:ins>
      <w:ins w:id="62" w:author="cui cui" w:date="2022-05-17T16:09:00Z">
        <w:r w:rsidR="004075E8">
          <w:rPr>
            <w:rFonts w:ascii="宋体" w:eastAsia="宋体" w:hAnsi="宋体" w:hint="eastAsia"/>
          </w:rPr>
          <w:t>（世界地图），</w:t>
        </w:r>
      </w:ins>
      <w:ins w:id="63" w:author="cui cui" w:date="2022-05-17T16:21:00Z">
        <w:r w:rsidR="00CB7A91">
          <w:rPr>
            <w:rFonts w:ascii="宋体" w:eastAsia="宋体" w:hAnsi="宋体" w:hint="eastAsia"/>
          </w:rPr>
          <w:t>占据界面的视觉中心位置，是</w:t>
        </w:r>
      </w:ins>
      <w:ins w:id="64" w:author="cui cui" w:date="2022-05-17T16:11:00Z">
        <w:r w:rsidR="004075E8">
          <w:rPr>
            <w:rFonts w:ascii="宋体" w:eastAsia="宋体" w:hAnsi="宋体" w:hint="eastAsia"/>
          </w:rPr>
          <w:t>维持各类要素和叙事功能的重要框架</w:t>
        </w:r>
      </w:ins>
      <w:ins w:id="65" w:author="cui cui" w:date="2022-05-17T16:48:00Z">
        <w:r w:rsidR="00F80C82" w:rsidRPr="00F80C82">
          <w:rPr>
            <w:rFonts w:ascii="宋体" w:eastAsia="宋体" w:hAnsi="宋体"/>
            <w:vertAlign w:val="superscript"/>
            <w:rPrChange w:id="66" w:author="cui cui" w:date="2022-05-17T16:48:00Z">
              <w:rPr>
                <w:rFonts w:ascii="宋体" w:eastAsia="宋体" w:hAnsi="宋体"/>
              </w:rPr>
            </w:rPrChange>
          </w:rPr>
          <w:t>[23]</w:t>
        </w:r>
      </w:ins>
      <w:ins w:id="67" w:author="cui cui" w:date="2022-05-17T16:11:00Z">
        <w:r w:rsidR="004075E8">
          <w:rPr>
            <w:rFonts w:ascii="宋体" w:eastAsia="宋体" w:hAnsi="宋体" w:hint="eastAsia"/>
          </w:rPr>
          <w:t>；另一类是</w:t>
        </w:r>
      </w:ins>
      <w:ins w:id="68" w:author="cui cui" w:date="2022-05-17T16:15:00Z">
        <w:r w:rsidR="00210E94">
          <w:rPr>
            <w:rFonts w:ascii="宋体" w:eastAsia="宋体" w:hAnsi="宋体" w:hint="eastAsia"/>
          </w:rPr>
          <w:t>事物抽象的空间</w:t>
        </w:r>
      </w:ins>
      <w:ins w:id="69" w:author="cui cui" w:date="2022-05-17T16:16:00Z">
        <w:r w:rsidR="00210E94">
          <w:rPr>
            <w:rFonts w:ascii="宋体" w:eastAsia="宋体" w:hAnsi="宋体" w:hint="eastAsia"/>
          </w:rPr>
          <w:t>信息</w:t>
        </w:r>
      </w:ins>
      <w:ins w:id="70" w:author="cui cui" w:date="2022-05-17T16:15:00Z">
        <w:r w:rsidR="00210E94">
          <w:rPr>
            <w:rFonts w:ascii="宋体" w:eastAsia="宋体" w:hAnsi="宋体" w:hint="eastAsia"/>
          </w:rPr>
          <w:t>表达</w:t>
        </w:r>
      </w:ins>
      <w:ins w:id="71" w:author="cui cui" w:date="2022-05-17T16:19:00Z">
        <w:r w:rsidR="00CB7A91">
          <w:rPr>
            <w:rFonts w:ascii="宋体" w:eastAsia="宋体" w:hAnsi="宋体" w:hint="eastAsia"/>
          </w:rPr>
          <w:t>（地图表达要素）</w:t>
        </w:r>
      </w:ins>
      <w:ins w:id="72" w:author="cui cui" w:date="2022-05-17T16:16:00Z">
        <w:r w:rsidR="00210E94">
          <w:rPr>
            <w:rFonts w:ascii="宋体" w:eastAsia="宋体" w:hAnsi="宋体" w:hint="eastAsia"/>
          </w:rPr>
          <w:t>。叙事时间要素采用水平时间线的</w:t>
        </w:r>
      </w:ins>
      <w:ins w:id="73" w:author="cui cui" w:date="2022-05-17T16:17:00Z">
        <w:r w:rsidR="00210E94">
          <w:rPr>
            <w:rFonts w:ascii="宋体" w:eastAsia="宋体" w:hAnsi="宋体" w:hint="eastAsia"/>
          </w:rPr>
          <w:t>表达方式，</w:t>
        </w:r>
      </w:ins>
      <w:ins w:id="74" w:author="cui cui" w:date="2022-05-17T16:18:00Z">
        <w:r w:rsidR="00210E94" w:rsidRPr="00210E94">
          <w:rPr>
            <w:rFonts w:ascii="宋体" w:eastAsia="宋体" w:hAnsi="宋体" w:hint="eastAsia"/>
          </w:rPr>
          <w:t>可以加强叙事的线性特质，强化</w:t>
        </w:r>
      </w:ins>
      <w:ins w:id="75" w:author="cui cui" w:date="2022-05-17T16:34:00Z">
        <w:r w:rsidR="00E83E88">
          <w:rPr>
            <w:rFonts w:ascii="宋体" w:eastAsia="宋体" w:hAnsi="宋体" w:hint="eastAsia"/>
          </w:rPr>
          <w:t>信息表达的</w:t>
        </w:r>
      </w:ins>
      <w:ins w:id="76" w:author="cui cui" w:date="2022-05-17T16:18:00Z">
        <w:r w:rsidR="00210E94" w:rsidRPr="00210E94">
          <w:rPr>
            <w:rFonts w:ascii="宋体" w:eastAsia="宋体" w:hAnsi="宋体" w:hint="eastAsia"/>
          </w:rPr>
          <w:t>连续感</w:t>
        </w:r>
        <w:r w:rsidR="00210E94">
          <w:rPr>
            <w:rFonts w:ascii="宋体" w:eastAsia="宋体" w:hAnsi="宋体" w:hint="eastAsia"/>
          </w:rPr>
          <w:t>。</w:t>
        </w:r>
      </w:ins>
      <w:ins w:id="77" w:author="cui cui" w:date="2022-05-17T16:25:00Z">
        <w:r w:rsidR="00037109">
          <w:rPr>
            <w:rFonts w:ascii="宋体" w:eastAsia="宋体" w:hAnsi="宋体" w:hint="eastAsia"/>
          </w:rPr>
          <w:t>叙事内容要素</w:t>
        </w:r>
      </w:ins>
      <w:ins w:id="78" w:author="cui cui" w:date="2022-05-17T16:38:00Z">
        <w:r w:rsidR="00E83E88">
          <w:rPr>
            <w:rFonts w:ascii="宋体" w:eastAsia="宋体" w:hAnsi="宋体" w:hint="eastAsia"/>
          </w:rPr>
          <w:t>实现了</w:t>
        </w:r>
      </w:ins>
      <w:ins w:id="79" w:author="cui cui" w:date="2022-05-17T16:39:00Z">
        <w:r w:rsidR="00E83E88">
          <w:rPr>
            <w:rFonts w:ascii="宋体" w:eastAsia="宋体" w:hAnsi="宋体" w:hint="eastAsia"/>
          </w:rPr>
          <w:t>对整个叙事</w:t>
        </w:r>
        <w:r w:rsidR="00FD5AFC">
          <w:rPr>
            <w:rFonts w:ascii="宋体" w:eastAsia="宋体" w:hAnsi="宋体" w:hint="eastAsia"/>
          </w:rPr>
          <w:t>流程的具象补充，将事件</w:t>
        </w:r>
      </w:ins>
      <w:ins w:id="80" w:author="cui cui" w:date="2022-05-17T16:40:00Z">
        <w:r w:rsidR="00FD5AFC">
          <w:rPr>
            <w:rFonts w:ascii="宋体" w:eastAsia="宋体" w:hAnsi="宋体" w:hint="eastAsia"/>
          </w:rPr>
          <w:t>与空间进行连接。</w:t>
        </w:r>
      </w:ins>
      <w:ins w:id="81" w:author="cui cui" w:date="2022-05-17T16:41:00Z">
        <w:r w:rsidR="00FD5AFC">
          <w:rPr>
            <w:rFonts w:ascii="宋体" w:eastAsia="宋体" w:hAnsi="宋体" w:hint="eastAsia"/>
          </w:rPr>
          <w:t>本模块以</w:t>
        </w:r>
      </w:ins>
      <w:ins w:id="82" w:author="cui cui" w:date="2022-05-17T16:42:00Z">
        <w:r w:rsidR="00FD5AFC">
          <w:rPr>
            <w:rFonts w:ascii="宋体" w:eastAsia="宋体" w:hAnsi="宋体" w:hint="eastAsia"/>
          </w:rPr>
          <w:t>典型译本</w:t>
        </w:r>
      </w:ins>
      <w:proofErr w:type="gramStart"/>
      <w:ins w:id="83" w:author="cui cui" w:date="2022-05-17T16:43:00Z">
        <w:r w:rsidR="00FD5AFC">
          <w:rPr>
            <w:rFonts w:ascii="宋体" w:eastAsia="宋体" w:hAnsi="宋体" w:hint="eastAsia"/>
          </w:rPr>
          <w:t>封面</w:t>
        </w:r>
      </w:ins>
      <w:ins w:id="84" w:author="cui cui" w:date="2022-05-17T16:42:00Z">
        <w:r w:rsidR="00FD5AFC">
          <w:rPr>
            <w:rFonts w:ascii="宋体" w:eastAsia="宋体" w:hAnsi="宋体" w:hint="eastAsia"/>
          </w:rPr>
          <w:t>轮播</w:t>
        </w:r>
      </w:ins>
      <w:ins w:id="85" w:author="cui cui" w:date="2022-05-17T16:43:00Z">
        <w:r w:rsidR="00FD5AFC">
          <w:rPr>
            <w:rFonts w:ascii="宋体" w:eastAsia="宋体" w:hAnsi="宋体" w:hint="eastAsia"/>
          </w:rPr>
          <w:t>控件</w:t>
        </w:r>
      </w:ins>
      <w:proofErr w:type="gramEnd"/>
      <w:ins w:id="86" w:author="cui cui" w:date="2022-05-17T16:42:00Z">
        <w:r w:rsidR="00FD5AFC">
          <w:rPr>
            <w:rFonts w:ascii="宋体" w:eastAsia="宋体" w:hAnsi="宋体" w:hint="eastAsia"/>
          </w:rPr>
          <w:t>与</w:t>
        </w:r>
      </w:ins>
      <w:ins w:id="87" w:author="cui cui" w:date="2022-05-17T16:43:00Z">
        <w:r w:rsidR="00FD5AFC">
          <w:rPr>
            <w:rFonts w:ascii="宋体" w:eastAsia="宋体" w:hAnsi="宋体" w:hint="eastAsia"/>
          </w:rPr>
          <w:t>详细信息</w:t>
        </w:r>
        <w:proofErr w:type="gramStart"/>
        <w:r w:rsidR="00FD5AFC">
          <w:rPr>
            <w:rFonts w:ascii="宋体" w:eastAsia="宋体" w:hAnsi="宋体" w:hint="eastAsia"/>
          </w:rPr>
          <w:t>框实现</w:t>
        </w:r>
        <w:proofErr w:type="gramEnd"/>
        <w:r w:rsidR="00FD5AFC">
          <w:rPr>
            <w:rFonts w:ascii="宋体" w:eastAsia="宋体" w:hAnsi="宋体" w:hint="eastAsia"/>
          </w:rPr>
          <w:t>叙事内容要素的表达</w:t>
        </w:r>
      </w:ins>
      <w:ins w:id="88" w:author="cui cui" w:date="2022-05-17T16:44:00Z">
        <w:r w:rsidR="00286DA9">
          <w:rPr>
            <w:rFonts w:ascii="宋体" w:eastAsia="宋体" w:hAnsi="宋体" w:hint="eastAsia"/>
          </w:rPr>
          <w:t>，</w:t>
        </w:r>
      </w:ins>
      <w:ins w:id="89" w:author="cui cui" w:date="2022-05-17T16:45:00Z">
        <w:r w:rsidR="00286DA9">
          <w:rPr>
            <w:rFonts w:ascii="宋体" w:eastAsia="宋体" w:hAnsi="宋体" w:hint="eastAsia"/>
          </w:rPr>
          <w:t>既独立于</w:t>
        </w:r>
      </w:ins>
      <w:ins w:id="90" w:author="cui cui" w:date="2022-05-17T16:46:00Z">
        <w:r w:rsidR="00286DA9">
          <w:rPr>
            <w:rFonts w:ascii="宋体" w:eastAsia="宋体" w:hAnsi="宋体" w:hint="eastAsia"/>
          </w:rPr>
          <w:t>叙事空间之外，又</w:t>
        </w:r>
      </w:ins>
      <w:ins w:id="91" w:author="cui cui" w:date="2022-05-17T16:44:00Z">
        <w:r w:rsidR="00286DA9">
          <w:rPr>
            <w:rFonts w:ascii="宋体" w:eastAsia="宋体" w:hAnsi="宋体" w:hint="eastAsia"/>
          </w:rPr>
          <w:t>可</w:t>
        </w:r>
      </w:ins>
      <w:ins w:id="92" w:author="cui cui" w:date="2022-05-17T16:46:00Z">
        <w:r w:rsidR="00286DA9">
          <w:rPr>
            <w:rFonts w:ascii="宋体" w:eastAsia="宋体" w:hAnsi="宋体" w:hint="eastAsia"/>
          </w:rPr>
          <w:t>置于时空框架中进行联合展示</w:t>
        </w:r>
      </w:ins>
      <w:ins w:id="93" w:author="cui cui" w:date="2022-05-17T16:44:00Z">
        <w:r w:rsidR="00286DA9">
          <w:rPr>
            <w:rFonts w:ascii="宋体" w:eastAsia="宋体" w:hAnsi="宋体" w:hint="eastAsia"/>
          </w:rPr>
          <w:t>。</w:t>
        </w:r>
      </w:ins>
    </w:p>
    <w:p w14:paraId="52511485" w14:textId="7673B9F3" w:rsidR="00970C8E" w:rsidDel="00037109" w:rsidRDefault="00762D9F" w:rsidP="001061EE">
      <w:pPr>
        <w:ind w:firstLineChars="200" w:firstLine="420"/>
        <w:rPr>
          <w:del w:id="94" w:author="cui cui" w:date="2022-05-17T16:27:00Z"/>
        </w:rPr>
      </w:pPr>
      <w:del w:id="95" w:author="cui cui" w:date="2022-05-17T16:27:00Z">
        <w:r w:rsidRPr="00E50181" w:rsidDel="00037109">
          <w:rPr>
            <w:rFonts w:ascii="宋体" w:eastAsia="宋体" w:hAnsi="宋体" w:hint="eastAsia"/>
            <w:highlight w:val="yellow"/>
          </w:rPr>
          <w:delText>时间轴</w:delText>
        </w:r>
        <w:bookmarkStart w:id="96" w:name="_Hlk103696738"/>
        <w:r w:rsidRPr="00E50181" w:rsidDel="00037109">
          <w:rPr>
            <w:rFonts w:ascii="宋体" w:eastAsia="宋体" w:hAnsi="宋体" w:hint="eastAsia"/>
            <w:highlight w:val="yellow"/>
          </w:rPr>
          <w:delText>可以加强叙事的线性特质，强化连续感</w:delText>
        </w:r>
        <w:bookmarkEnd w:id="96"/>
        <w:r w:rsidRPr="00E50181" w:rsidDel="00037109">
          <w:rPr>
            <w:rFonts w:ascii="宋体" w:eastAsia="宋体" w:hAnsi="宋体" w:hint="eastAsia"/>
            <w:highlight w:val="yellow"/>
          </w:rPr>
          <w:delText>。在确切的时间点上可以对重要的人物、</w:delText>
        </w:r>
        <w:r w:rsidRPr="00E50181" w:rsidDel="00037109">
          <w:rPr>
            <w:rFonts w:ascii="宋体" w:eastAsia="宋体" w:hAnsi="宋体" w:hint="eastAsia"/>
            <w:highlight w:val="yellow"/>
          </w:rPr>
          <w:lastRenderedPageBreak/>
          <w:delText>事件进行标记，可以表现事件之间的时间关系</w:delText>
        </w:r>
        <w:r w:rsidR="003028B9" w:rsidRPr="00E50181" w:rsidDel="00037109">
          <w:rPr>
            <w:rFonts w:ascii="宋体" w:eastAsia="宋体" w:hAnsi="宋体" w:hint="eastAsia"/>
            <w:highlight w:val="yellow"/>
          </w:rPr>
          <w:delText>。后</w:delText>
        </w:r>
        <w:r w:rsidRPr="00E50181" w:rsidDel="00037109">
          <w:rPr>
            <w:rFonts w:ascii="宋体" w:eastAsia="宋体" w:hAnsi="宋体" w:hint="eastAsia"/>
            <w:highlight w:val="yellow"/>
          </w:rPr>
          <w:delText>续发生的事件如果受已发生事件的影响，可以进行联动展示，突出因果关系，强调其影响。</w:delText>
        </w:r>
      </w:del>
    </w:p>
    <w:p w14:paraId="263240E1" w14:textId="59C26CD6" w:rsidR="00B204F7" w:rsidRDefault="0009425B" w:rsidP="00762D9F">
      <w:pPr>
        <w:spacing w:line="360" w:lineRule="auto"/>
        <w:jc w:val="center"/>
      </w:pPr>
      <w:ins w:id="97" w:author="cui cui" w:date="2022-05-18T15:57:00Z">
        <w:r w:rsidRPr="0009425B">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09425B">
          <w:rPr>
            <w:noProof/>
          </w:rPr>
          <w:drawing>
            <wp:inline distT="0" distB="0" distL="0" distR="0" wp14:anchorId="2B79A4AD" wp14:editId="3A54C01F">
              <wp:extent cx="3669665" cy="3181350"/>
              <wp:effectExtent l="0" t="0" r="698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69665" cy="3181350"/>
                      </a:xfrm>
                      <a:prstGeom prst="rect">
                        <a:avLst/>
                      </a:prstGeom>
                      <a:noFill/>
                      <a:ln>
                        <a:noFill/>
                      </a:ln>
                    </pic:spPr>
                  </pic:pic>
                </a:graphicData>
              </a:graphic>
            </wp:inline>
          </w:drawing>
        </w:r>
      </w:ins>
    </w:p>
    <w:p w14:paraId="52FB38E4" w14:textId="09859344" w:rsidR="001061EE" w:rsidRPr="00FF1AA6" w:rsidRDefault="001061EE" w:rsidP="001061EE">
      <w:pPr>
        <w:ind w:firstLine="480"/>
        <w:jc w:val="center"/>
        <w:rPr>
          <w:rFonts w:ascii="宋体" w:eastAsia="宋体" w:hAnsi="宋体"/>
          <w:szCs w:val="21"/>
        </w:rPr>
      </w:pPr>
      <w:r w:rsidRPr="00FF1AA6">
        <w:rPr>
          <w:rFonts w:ascii="宋体" w:eastAsia="宋体" w:hAnsi="宋体" w:hint="eastAsia"/>
          <w:szCs w:val="21"/>
        </w:rPr>
        <w:t>图</w:t>
      </w:r>
      <w:r w:rsidR="002C6488">
        <w:rPr>
          <w:rFonts w:ascii="Times New Roman" w:eastAsia="宋体" w:hAnsi="Times New Roman" w:cs="Times New Roman"/>
          <w:szCs w:val="21"/>
        </w:rPr>
        <w:t>4</w:t>
      </w:r>
      <w:r w:rsidRPr="00FF1AA6">
        <w:rPr>
          <w:rFonts w:ascii="宋体" w:eastAsia="宋体" w:hAnsi="宋体"/>
          <w:szCs w:val="21"/>
        </w:rPr>
        <w:t xml:space="preserve"> </w:t>
      </w:r>
      <w:del w:id="98" w:author="cui cui" w:date="2022-05-18T15:54:00Z">
        <w:r w:rsidDel="00C136D2">
          <w:rPr>
            <w:rFonts w:ascii="宋体" w:eastAsia="宋体" w:hAnsi="宋体" w:hint="eastAsia"/>
            <w:szCs w:val="21"/>
          </w:rPr>
          <w:delText>页面设计</w:delText>
        </w:r>
      </w:del>
      <w:ins w:id="99" w:author="cui cui" w:date="2022-05-18T15:54:00Z">
        <w:r w:rsidR="00C136D2">
          <w:rPr>
            <w:rFonts w:ascii="宋体" w:eastAsia="宋体" w:hAnsi="宋体" w:hint="eastAsia"/>
            <w:szCs w:val="21"/>
          </w:rPr>
          <w:t>叙事要素架构</w:t>
        </w:r>
      </w:ins>
    </w:p>
    <w:p w14:paraId="28851822" w14:textId="1C5CFB31" w:rsidR="001061EE" w:rsidRDefault="001061EE" w:rsidP="00B152F1">
      <w:pPr>
        <w:jc w:val="center"/>
        <w:rPr>
          <w:ins w:id="100" w:author="cui cui" w:date="2022-05-18T15:55:00Z"/>
          <w:rFonts w:ascii="Times New Roman" w:hAnsi="Times New Roman" w:cs="Times New Roman"/>
          <w:color w:val="000000" w:themeColor="text1"/>
          <w:szCs w:val="21"/>
        </w:rPr>
      </w:pPr>
      <w:r w:rsidRPr="00FF1AA6">
        <w:rPr>
          <w:rFonts w:ascii="Times New Roman" w:hAnsi="Times New Roman" w:cs="Times New Roman"/>
          <w:color w:val="000000" w:themeColor="text1"/>
          <w:szCs w:val="21"/>
        </w:rPr>
        <w:t>Fig.</w:t>
      </w:r>
      <w:proofErr w:type="gramStart"/>
      <w:r w:rsidR="002C6488">
        <w:rPr>
          <w:rFonts w:ascii="Times New Roman" w:hAnsi="Times New Roman" w:cs="Times New Roman"/>
          <w:color w:val="000000" w:themeColor="text1"/>
          <w:szCs w:val="21"/>
        </w:rPr>
        <w:t>4</w:t>
      </w:r>
      <w:r w:rsidRPr="00FF1AA6">
        <w:rPr>
          <w:rFonts w:ascii="Times New Roman" w:hAnsi="Times New Roman" w:cs="Times New Roman"/>
          <w:color w:val="000000" w:themeColor="text1"/>
          <w:szCs w:val="21"/>
        </w:rPr>
        <w:t xml:space="preserve">  </w:t>
      </w:r>
      <w:ins w:id="101" w:author="cui cui" w:date="2022-05-18T15:55:00Z">
        <w:r w:rsidR="0009425B" w:rsidRPr="0009425B">
          <w:rPr>
            <w:rFonts w:ascii="Times New Roman" w:hAnsi="Times New Roman" w:cs="Times New Roman"/>
            <w:color w:val="000000" w:themeColor="text1"/>
            <w:szCs w:val="21"/>
          </w:rPr>
          <w:t>Narrative</w:t>
        </w:r>
        <w:proofErr w:type="gramEnd"/>
        <w:r w:rsidR="0009425B" w:rsidRPr="0009425B">
          <w:rPr>
            <w:rFonts w:ascii="Times New Roman" w:hAnsi="Times New Roman" w:cs="Times New Roman"/>
            <w:color w:val="000000" w:themeColor="text1"/>
            <w:szCs w:val="21"/>
          </w:rPr>
          <w:t xml:space="preserve"> </w:t>
        </w:r>
        <w:r w:rsidR="0009425B">
          <w:rPr>
            <w:rFonts w:ascii="Times New Roman" w:hAnsi="Times New Roman" w:cs="Times New Roman"/>
            <w:color w:val="000000" w:themeColor="text1"/>
            <w:szCs w:val="21"/>
          </w:rPr>
          <w:t>E</w:t>
        </w:r>
        <w:r w:rsidR="0009425B" w:rsidRPr="0009425B">
          <w:rPr>
            <w:rFonts w:ascii="Times New Roman" w:hAnsi="Times New Roman" w:cs="Times New Roman"/>
            <w:color w:val="000000" w:themeColor="text1"/>
            <w:szCs w:val="21"/>
          </w:rPr>
          <w:t xml:space="preserve">lement </w:t>
        </w:r>
        <w:r w:rsidR="0009425B">
          <w:rPr>
            <w:rFonts w:ascii="Times New Roman" w:hAnsi="Times New Roman" w:cs="Times New Roman"/>
            <w:color w:val="000000" w:themeColor="text1"/>
            <w:szCs w:val="21"/>
          </w:rPr>
          <w:t>A</w:t>
        </w:r>
        <w:r w:rsidR="0009425B" w:rsidRPr="0009425B">
          <w:rPr>
            <w:rFonts w:ascii="Times New Roman" w:hAnsi="Times New Roman" w:cs="Times New Roman"/>
            <w:color w:val="000000" w:themeColor="text1"/>
            <w:szCs w:val="21"/>
          </w:rPr>
          <w:t>rchitecture</w:t>
        </w:r>
      </w:ins>
      <w:del w:id="102" w:author="cui cui" w:date="2022-05-18T15:55:00Z">
        <w:r w:rsidDel="0009425B">
          <w:rPr>
            <w:rFonts w:ascii="Times New Roman" w:hAnsi="Times New Roman" w:cs="Times New Roman"/>
            <w:color w:val="000000" w:themeColor="text1"/>
            <w:szCs w:val="21"/>
          </w:rPr>
          <w:delText>P</w:delText>
        </w:r>
        <w:r w:rsidDel="0009425B">
          <w:rPr>
            <w:rFonts w:ascii="Times New Roman" w:hAnsi="Times New Roman" w:cs="Times New Roman" w:hint="eastAsia"/>
            <w:color w:val="000000" w:themeColor="text1"/>
            <w:szCs w:val="21"/>
          </w:rPr>
          <w:delText>a</w:delText>
        </w:r>
        <w:r w:rsidDel="0009425B">
          <w:rPr>
            <w:rFonts w:ascii="Times New Roman" w:hAnsi="Times New Roman" w:cs="Times New Roman"/>
            <w:color w:val="000000" w:themeColor="text1"/>
            <w:szCs w:val="21"/>
          </w:rPr>
          <w:delText>ge Design</w:delText>
        </w:r>
      </w:del>
    </w:p>
    <w:p w14:paraId="361D59F9" w14:textId="13407C91" w:rsidR="0009425B" w:rsidRDefault="0009425B" w:rsidP="00B152F1">
      <w:pPr>
        <w:jc w:val="center"/>
        <w:rPr>
          <w:ins w:id="103" w:author="cui cui" w:date="2022-05-18T15:56:00Z"/>
          <w:rFonts w:ascii="Times New Roman" w:hAnsi="Times New Roman" w:cs="Times New Roman"/>
          <w:color w:val="000000" w:themeColor="text1"/>
          <w:szCs w:val="21"/>
        </w:rPr>
      </w:pPr>
    </w:p>
    <w:p w14:paraId="2BF78CAA" w14:textId="6E215B3A" w:rsidR="0009425B" w:rsidRDefault="0009425B" w:rsidP="00B152F1">
      <w:pPr>
        <w:jc w:val="center"/>
        <w:rPr>
          <w:ins w:id="104" w:author="cui cui" w:date="2022-05-18T15:55:00Z"/>
          <w:rFonts w:ascii="Times New Roman" w:hAnsi="Times New Roman" w:cs="Times New Roman" w:hint="eastAsia"/>
          <w:color w:val="000000" w:themeColor="text1"/>
          <w:szCs w:val="21"/>
        </w:rPr>
      </w:pPr>
      <w:ins w:id="105" w:author="cui cui" w:date="2022-05-18T15:58:00Z">
        <w:r w:rsidRPr="0009425B">
          <w:rPr>
            <w:rFonts w:ascii="Times New Roman" w:hAnsi="Times New Roman" w:cs="Times New Roman"/>
            <w:noProof/>
            <w:color w:val="000000" w:themeColor="text1"/>
            <w:szCs w:val="21"/>
          </w:rPr>
          <w:drawing>
            <wp:inline distT="0" distB="0" distL="0" distR="0" wp14:anchorId="74311994" wp14:editId="001271E8">
              <wp:extent cx="5274310" cy="2849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849245"/>
                      </a:xfrm>
                      <a:prstGeom prst="rect">
                        <a:avLst/>
                      </a:prstGeom>
                      <a:noFill/>
                      <a:ln>
                        <a:noFill/>
                      </a:ln>
                    </pic:spPr>
                  </pic:pic>
                </a:graphicData>
              </a:graphic>
            </wp:inline>
          </w:drawing>
        </w:r>
      </w:ins>
    </w:p>
    <w:p w14:paraId="017553C5" w14:textId="2FBADC98" w:rsidR="0009425B" w:rsidRDefault="0009425B" w:rsidP="00B152F1">
      <w:pPr>
        <w:jc w:val="center"/>
        <w:rPr>
          <w:ins w:id="106" w:author="cui cui" w:date="2022-05-18T15:58:00Z"/>
          <w:rFonts w:ascii="Times New Roman" w:hAnsi="Times New Roman" w:cs="Times New Roman"/>
          <w:color w:val="000000" w:themeColor="text1"/>
          <w:szCs w:val="21"/>
        </w:rPr>
      </w:pPr>
      <w:ins w:id="107" w:author="cui cui" w:date="2022-05-18T15:55:00Z">
        <w:r>
          <w:rPr>
            <w:rFonts w:ascii="Times New Roman" w:hAnsi="Times New Roman" w:cs="Times New Roman" w:hint="eastAsia"/>
            <w:color w:val="000000" w:themeColor="text1"/>
            <w:szCs w:val="21"/>
          </w:rPr>
          <w:t>图</w:t>
        </w:r>
      </w:ins>
      <w:ins w:id="108" w:author="cui cui" w:date="2022-05-18T15:56:00Z">
        <w:r>
          <w:rPr>
            <w:rFonts w:ascii="Times New Roman" w:hAnsi="Times New Roman" w:cs="Times New Roman" w:hint="eastAsia"/>
            <w:color w:val="000000" w:themeColor="text1"/>
            <w:szCs w:val="21"/>
          </w:rPr>
          <w:t>5</w:t>
        </w:r>
        <w:r>
          <w:rPr>
            <w:rFonts w:ascii="Times New Roman" w:hAnsi="Times New Roman" w:cs="Times New Roman"/>
            <w:color w:val="000000" w:themeColor="text1"/>
            <w:szCs w:val="21"/>
          </w:rPr>
          <w:t xml:space="preserve"> </w:t>
        </w:r>
        <w:r>
          <w:rPr>
            <w:rFonts w:ascii="Times New Roman" w:hAnsi="Times New Roman" w:cs="Times New Roman" w:hint="eastAsia"/>
            <w:color w:val="000000" w:themeColor="text1"/>
            <w:szCs w:val="21"/>
          </w:rPr>
          <w:t>综合数据模块界面设计</w:t>
        </w:r>
      </w:ins>
    </w:p>
    <w:p w14:paraId="2EAD6D4A" w14:textId="4E68B5BE" w:rsidR="0009425B" w:rsidRPr="001061EE" w:rsidRDefault="0009425B" w:rsidP="00B152F1">
      <w:pPr>
        <w:jc w:val="center"/>
        <w:rPr>
          <w:rFonts w:ascii="Times New Roman" w:hAnsi="Times New Roman" w:cs="Times New Roman" w:hint="eastAsia"/>
        </w:rPr>
      </w:pPr>
      <w:ins w:id="109" w:author="cui cui" w:date="2022-05-18T15:58:00Z">
        <w:r w:rsidRPr="00FF1AA6">
          <w:rPr>
            <w:rFonts w:ascii="Times New Roman" w:hAnsi="Times New Roman" w:cs="Times New Roman"/>
            <w:color w:val="000000" w:themeColor="text1"/>
            <w:szCs w:val="21"/>
          </w:rPr>
          <w:t>Fig.</w:t>
        </w:r>
        <w:proofErr w:type="gramStart"/>
        <w:r>
          <w:rPr>
            <w:rFonts w:ascii="Times New Roman" w:hAnsi="Times New Roman" w:cs="Times New Roman"/>
            <w:color w:val="000000" w:themeColor="text1"/>
            <w:szCs w:val="21"/>
          </w:rPr>
          <w:t>5</w:t>
        </w:r>
        <w:r w:rsidRPr="00FF1AA6">
          <w:rPr>
            <w:rFonts w:ascii="Times New Roman" w:hAnsi="Times New Roman" w:cs="Times New Roman"/>
            <w:color w:val="000000" w:themeColor="text1"/>
            <w:szCs w:val="21"/>
          </w:rPr>
          <w:t xml:space="preserve">  </w:t>
        </w:r>
        <w:r w:rsidRPr="0009425B">
          <w:rPr>
            <w:rFonts w:ascii="Times New Roman" w:hAnsi="Times New Roman" w:cs="Times New Roman"/>
            <w:color w:val="000000" w:themeColor="text1"/>
            <w:szCs w:val="21"/>
          </w:rPr>
          <w:t>Integrated</w:t>
        </w:r>
        <w:proofErr w:type="gramEnd"/>
        <w:r w:rsidRPr="0009425B">
          <w:rPr>
            <w:rFonts w:ascii="Times New Roman" w:hAnsi="Times New Roman" w:cs="Times New Roman"/>
            <w:color w:val="000000" w:themeColor="text1"/>
            <w:szCs w:val="21"/>
          </w:rPr>
          <w:t xml:space="preserve"> </w:t>
        </w:r>
        <w:r>
          <w:rPr>
            <w:rFonts w:ascii="Times New Roman" w:hAnsi="Times New Roman" w:cs="Times New Roman"/>
            <w:color w:val="000000" w:themeColor="text1"/>
            <w:szCs w:val="21"/>
          </w:rPr>
          <w:t>D</w:t>
        </w:r>
        <w:r w:rsidRPr="0009425B">
          <w:rPr>
            <w:rFonts w:ascii="Times New Roman" w:hAnsi="Times New Roman" w:cs="Times New Roman"/>
            <w:color w:val="000000" w:themeColor="text1"/>
            <w:szCs w:val="21"/>
          </w:rPr>
          <w:t xml:space="preserve">ata </w:t>
        </w:r>
        <w:r>
          <w:rPr>
            <w:rFonts w:ascii="Times New Roman" w:hAnsi="Times New Roman" w:cs="Times New Roman"/>
            <w:color w:val="000000" w:themeColor="text1"/>
            <w:szCs w:val="21"/>
          </w:rPr>
          <w:t>M</w:t>
        </w:r>
        <w:r w:rsidRPr="0009425B">
          <w:rPr>
            <w:rFonts w:ascii="Times New Roman" w:hAnsi="Times New Roman" w:cs="Times New Roman"/>
            <w:color w:val="000000" w:themeColor="text1"/>
            <w:szCs w:val="21"/>
          </w:rPr>
          <w:t xml:space="preserve">odule </w:t>
        </w:r>
        <w:r>
          <w:rPr>
            <w:rFonts w:ascii="Times New Roman" w:hAnsi="Times New Roman" w:cs="Times New Roman"/>
            <w:color w:val="000000" w:themeColor="text1"/>
            <w:szCs w:val="21"/>
          </w:rPr>
          <w:t>I</w:t>
        </w:r>
        <w:r w:rsidRPr="0009425B">
          <w:rPr>
            <w:rFonts w:ascii="Times New Roman" w:hAnsi="Times New Roman" w:cs="Times New Roman"/>
            <w:color w:val="000000" w:themeColor="text1"/>
            <w:szCs w:val="21"/>
          </w:rPr>
          <w:t xml:space="preserve">nterface </w:t>
        </w:r>
        <w:r>
          <w:rPr>
            <w:rFonts w:ascii="Times New Roman" w:hAnsi="Times New Roman" w:cs="Times New Roman"/>
            <w:color w:val="000000" w:themeColor="text1"/>
            <w:szCs w:val="21"/>
          </w:rPr>
          <w:t>D</w:t>
        </w:r>
        <w:r w:rsidRPr="0009425B">
          <w:rPr>
            <w:rFonts w:ascii="Times New Roman" w:hAnsi="Times New Roman" w:cs="Times New Roman"/>
            <w:color w:val="000000" w:themeColor="text1"/>
            <w:szCs w:val="21"/>
          </w:rPr>
          <w:t>esign</w:t>
        </w:r>
      </w:ins>
    </w:p>
    <w:p w14:paraId="3D15245D" w14:textId="1E20C1B3" w:rsidR="00B204F7" w:rsidRPr="00765027" w:rsidRDefault="00762D9F" w:rsidP="00765027">
      <w:pPr>
        <w:pStyle w:val="2"/>
        <w:tabs>
          <w:tab w:val="left" w:pos="576"/>
        </w:tabs>
        <w:spacing w:before="0" w:after="0" w:line="240" w:lineRule="auto"/>
        <w:rPr>
          <w:rFonts w:cs="Times New Roman"/>
          <w:color w:val="auto"/>
          <w:sz w:val="21"/>
          <w:szCs w:val="21"/>
          <w:lang w:eastAsia="zh-CN"/>
        </w:rPr>
      </w:pPr>
      <w:r w:rsidRPr="00765027">
        <w:rPr>
          <w:rFonts w:cs="Times New Roman"/>
          <w:color w:val="auto"/>
          <w:sz w:val="21"/>
          <w:szCs w:val="21"/>
          <w:lang w:eastAsia="zh-CN"/>
        </w:rPr>
        <w:t>3</w:t>
      </w:r>
      <w:r w:rsidR="00B204F7" w:rsidRPr="00765027">
        <w:rPr>
          <w:rFonts w:cs="Times New Roman"/>
          <w:color w:val="auto"/>
          <w:sz w:val="21"/>
          <w:szCs w:val="21"/>
          <w:lang w:eastAsia="zh-CN"/>
        </w:rPr>
        <w:t xml:space="preserve"> </w:t>
      </w:r>
      <w:r w:rsidR="00B204F7" w:rsidRPr="00765027">
        <w:rPr>
          <w:rFonts w:cs="Times New Roman" w:hint="eastAsia"/>
          <w:color w:val="auto"/>
          <w:sz w:val="21"/>
          <w:szCs w:val="21"/>
          <w:lang w:eastAsia="zh-CN"/>
        </w:rPr>
        <w:t>系统实现</w:t>
      </w:r>
    </w:p>
    <w:p w14:paraId="405984D6" w14:textId="38829893" w:rsidR="00762D9F" w:rsidRPr="00765027" w:rsidRDefault="004879BF" w:rsidP="00765027">
      <w:pPr>
        <w:pStyle w:val="2"/>
        <w:tabs>
          <w:tab w:val="left" w:pos="576"/>
        </w:tabs>
        <w:spacing w:before="0" w:after="0" w:line="240" w:lineRule="auto"/>
        <w:rPr>
          <w:rFonts w:cs="Times New Roman"/>
          <w:color w:val="auto"/>
          <w:sz w:val="21"/>
          <w:szCs w:val="21"/>
          <w:lang w:eastAsia="zh-CN"/>
        </w:rPr>
      </w:pPr>
      <w:r w:rsidRPr="00765027">
        <w:rPr>
          <w:rFonts w:cs="Times New Roman" w:hint="eastAsia"/>
          <w:color w:val="auto"/>
          <w:sz w:val="21"/>
          <w:szCs w:val="21"/>
          <w:lang w:eastAsia="zh-CN"/>
        </w:rPr>
        <w:t>3</w:t>
      </w:r>
      <w:r w:rsidRPr="00765027">
        <w:rPr>
          <w:rFonts w:cs="Times New Roman"/>
          <w:color w:val="auto"/>
          <w:sz w:val="21"/>
          <w:szCs w:val="21"/>
          <w:lang w:eastAsia="zh-CN"/>
        </w:rPr>
        <w:t xml:space="preserve">.1 </w:t>
      </w:r>
      <w:r w:rsidRPr="00765027">
        <w:rPr>
          <w:rFonts w:cs="Times New Roman" w:hint="eastAsia"/>
          <w:color w:val="auto"/>
          <w:sz w:val="21"/>
          <w:szCs w:val="21"/>
          <w:lang w:eastAsia="zh-CN"/>
        </w:rPr>
        <w:t>开发环境</w:t>
      </w:r>
    </w:p>
    <w:p w14:paraId="05240ADC" w14:textId="52C14A06" w:rsidR="004879BF" w:rsidRPr="001061EE" w:rsidRDefault="004879BF" w:rsidP="004879BF">
      <w:pPr>
        <w:ind w:firstLineChars="200" w:firstLine="420"/>
        <w:rPr>
          <w:rFonts w:ascii="宋体" w:eastAsia="宋体" w:hAnsi="宋体"/>
        </w:rPr>
      </w:pPr>
      <w:r w:rsidRPr="001061EE">
        <w:rPr>
          <w:rFonts w:ascii="宋体" w:eastAsia="宋体" w:hAnsi="宋体" w:hint="eastAsia"/>
        </w:rPr>
        <w:t>本系统主要采用</w:t>
      </w:r>
      <w:r w:rsidRPr="001061EE">
        <w:rPr>
          <w:rFonts w:ascii="Times New Roman" w:eastAsia="宋体" w:hAnsi="Times New Roman" w:cs="Times New Roman"/>
        </w:rPr>
        <w:t>MVVM</w:t>
      </w:r>
      <w:r w:rsidRPr="001061EE">
        <w:rPr>
          <w:rFonts w:ascii="宋体" w:eastAsia="宋体" w:hAnsi="宋体" w:hint="eastAsia"/>
        </w:rPr>
        <w:t>架构，以及前后端分离的开发模式。</w:t>
      </w:r>
    </w:p>
    <w:p w14:paraId="0C587845" w14:textId="77777777" w:rsidR="004879BF" w:rsidRPr="001061EE" w:rsidRDefault="004879BF" w:rsidP="004879BF">
      <w:pPr>
        <w:ind w:firstLineChars="200" w:firstLine="420"/>
        <w:rPr>
          <w:rFonts w:ascii="宋体" w:eastAsia="宋体" w:hAnsi="宋体"/>
        </w:rPr>
      </w:pPr>
      <w:r w:rsidRPr="001061EE">
        <w:rPr>
          <w:rFonts w:ascii="宋体" w:eastAsia="宋体" w:hAnsi="宋体" w:hint="eastAsia"/>
        </w:rPr>
        <w:t>本系统的前端开发环境：操作系统：</w:t>
      </w:r>
      <w:r w:rsidRPr="001061EE">
        <w:rPr>
          <w:rFonts w:ascii="Times New Roman" w:eastAsia="宋体" w:hAnsi="Times New Roman" w:cs="Times New Roman"/>
        </w:rPr>
        <w:t>Win10 64</w:t>
      </w:r>
      <w:r w:rsidRPr="001061EE">
        <w:rPr>
          <w:rFonts w:ascii="宋体" w:eastAsia="宋体" w:hAnsi="宋体" w:hint="eastAsia"/>
        </w:rPr>
        <w:t>位操作系统；开发软件：</w:t>
      </w:r>
      <w:r w:rsidRPr="001061EE">
        <w:rPr>
          <w:rFonts w:ascii="Times New Roman" w:eastAsia="宋体" w:hAnsi="Times New Roman" w:cs="Times New Roman"/>
        </w:rPr>
        <w:t>Chrome</w:t>
      </w:r>
      <w:r w:rsidRPr="001061EE">
        <w:rPr>
          <w:rFonts w:ascii="宋体" w:eastAsia="宋体" w:hAnsi="宋体" w:hint="eastAsia"/>
        </w:rPr>
        <w:t>浏览器，</w:t>
      </w:r>
      <w:r w:rsidRPr="001061EE">
        <w:rPr>
          <w:rFonts w:ascii="Times New Roman" w:eastAsia="宋体" w:hAnsi="Times New Roman" w:cs="Times New Roman"/>
        </w:rPr>
        <w:t>Visual Studio Code</w:t>
      </w:r>
      <w:r w:rsidRPr="001061EE">
        <w:rPr>
          <w:rFonts w:ascii="宋体" w:eastAsia="宋体" w:hAnsi="宋体" w:hint="eastAsia"/>
        </w:rPr>
        <w:t>；开发语言：</w:t>
      </w:r>
      <w:r w:rsidRPr="001061EE">
        <w:rPr>
          <w:rFonts w:ascii="Times New Roman" w:eastAsia="宋体" w:hAnsi="Times New Roman" w:cs="Times New Roman"/>
        </w:rPr>
        <w:t>HTML</w:t>
      </w:r>
      <w:r w:rsidRPr="001061EE">
        <w:rPr>
          <w:rFonts w:ascii="宋体" w:eastAsia="宋体" w:hAnsi="宋体" w:hint="eastAsia"/>
        </w:rPr>
        <w:t>，</w:t>
      </w:r>
      <w:r w:rsidRPr="001061EE">
        <w:rPr>
          <w:rFonts w:ascii="Times New Roman" w:eastAsia="宋体" w:hAnsi="Times New Roman" w:cs="Times New Roman"/>
        </w:rPr>
        <w:t>CSS</w:t>
      </w:r>
      <w:r w:rsidRPr="001061EE">
        <w:rPr>
          <w:rFonts w:ascii="宋体" w:eastAsia="宋体" w:hAnsi="宋体" w:hint="eastAsia"/>
        </w:rPr>
        <w:t>，</w:t>
      </w:r>
      <w:r w:rsidRPr="001061EE">
        <w:rPr>
          <w:rFonts w:ascii="Times New Roman" w:eastAsia="宋体" w:hAnsi="Times New Roman" w:cs="Times New Roman"/>
        </w:rPr>
        <w:t>JavaScript</w:t>
      </w:r>
      <w:r w:rsidRPr="001061EE">
        <w:rPr>
          <w:rFonts w:ascii="宋体" w:eastAsia="宋体" w:hAnsi="宋体" w:hint="eastAsia"/>
        </w:rPr>
        <w:t>；界面构建框架：</w:t>
      </w:r>
      <w:r w:rsidRPr="001061EE">
        <w:rPr>
          <w:rFonts w:ascii="Times New Roman" w:eastAsia="宋体" w:hAnsi="Times New Roman" w:cs="Times New Roman"/>
        </w:rPr>
        <w:t>Vue</w:t>
      </w:r>
      <w:r w:rsidRPr="001061EE">
        <w:rPr>
          <w:rFonts w:ascii="宋体" w:eastAsia="宋体" w:hAnsi="宋体" w:hint="eastAsia"/>
        </w:rPr>
        <w:t>，</w:t>
      </w:r>
      <w:r w:rsidRPr="001061EE">
        <w:rPr>
          <w:rFonts w:ascii="Times New Roman" w:eastAsia="宋体" w:hAnsi="Times New Roman" w:cs="Times New Roman"/>
        </w:rPr>
        <w:t>Element UI</w:t>
      </w:r>
      <w:r w:rsidRPr="001061EE">
        <w:rPr>
          <w:rFonts w:ascii="宋体" w:eastAsia="宋体" w:hAnsi="宋体" w:hint="eastAsia"/>
        </w:rPr>
        <w:t>，</w:t>
      </w:r>
      <w:proofErr w:type="spellStart"/>
      <w:r w:rsidRPr="001061EE">
        <w:rPr>
          <w:rFonts w:ascii="Times New Roman" w:eastAsia="宋体" w:hAnsi="Times New Roman" w:cs="Times New Roman"/>
        </w:rPr>
        <w:t>Echart</w:t>
      </w:r>
      <w:proofErr w:type="spellEnd"/>
      <w:r w:rsidRPr="001061EE">
        <w:rPr>
          <w:rFonts w:ascii="宋体" w:eastAsia="宋体" w:hAnsi="宋体" w:hint="eastAsia"/>
        </w:rPr>
        <w:t>；地图框架：</w:t>
      </w:r>
      <w:r w:rsidRPr="001061EE">
        <w:rPr>
          <w:rFonts w:ascii="Times New Roman" w:eastAsia="宋体" w:hAnsi="Times New Roman" w:cs="Times New Roman"/>
        </w:rPr>
        <w:t>Mapbox.js</w:t>
      </w:r>
      <w:r w:rsidRPr="001061EE">
        <w:rPr>
          <w:rFonts w:ascii="宋体" w:eastAsia="宋体" w:hAnsi="宋体" w:hint="eastAsia"/>
        </w:rPr>
        <w:t>，</w:t>
      </w:r>
      <w:r w:rsidRPr="001061EE">
        <w:rPr>
          <w:rFonts w:ascii="Times New Roman" w:eastAsia="宋体" w:hAnsi="Times New Roman" w:cs="Times New Roman"/>
        </w:rPr>
        <w:t>Bing Maps API</w:t>
      </w:r>
      <w:r w:rsidRPr="001061EE">
        <w:rPr>
          <w:rFonts w:ascii="宋体" w:eastAsia="宋体" w:hAnsi="宋体" w:hint="eastAsia"/>
        </w:rPr>
        <w:t>，高德地图</w:t>
      </w:r>
      <w:r w:rsidRPr="001061EE">
        <w:rPr>
          <w:rFonts w:ascii="宋体" w:eastAsia="宋体" w:hAnsi="宋体"/>
        </w:rPr>
        <w:t xml:space="preserve"> </w:t>
      </w:r>
      <w:r w:rsidRPr="001061EE">
        <w:rPr>
          <w:rFonts w:ascii="Times New Roman" w:eastAsia="宋体" w:hAnsi="Times New Roman" w:cs="Times New Roman"/>
        </w:rPr>
        <w:t>JS API</w:t>
      </w:r>
      <w:r w:rsidRPr="001061EE">
        <w:rPr>
          <w:rFonts w:ascii="宋体" w:eastAsia="宋体" w:hAnsi="宋体" w:hint="eastAsia"/>
        </w:rPr>
        <w:t>。</w:t>
      </w:r>
    </w:p>
    <w:p w14:paraId="390A93DB" w14:textId="323D4BAF" w:rsidR="004879BF" w:rsidRPr="001061EE" w:rsidRDefault="004879BF" w:rsidP="004879BF">
      <w:pPr>
        <w:ind w:firstLineChars="200" w:firstLine="420"/>
        <w:rPr>
          <w:rFonts w:ascii="宋体" w:eastAsia="宋体" w:hAnsi="宋体"/>
        </w:rPr>
      </w:pPr>
      <w:r w:rsidRPr="001061EE">
        <w:rPr>
          <w:rFonts w:ascii="宋体" w:eastAsia="宋体" w:hAnsi="宋体" w:hint="eastAsia"/>
        </w:rPr>
        <w:lastRenderedPageBreak/>
        <w:t>本系统的后端开发环境：操作系统：</w:t>
      </w:r>
      <w:r w:rsidRPr="001061EE">
        <w:rPr>
          <w:rFonts w:ascii="Times New Roman" w:eastAsia="宋体" w:hAnsi="Times New Roman" w:cs="Times New Roman"/>
        </w:rPr>
        <w:t>Win10 64</w:t>
      </w:r>
      <w:r w:rsidRPr="001061EE">
        <w:rPr>
          <w:rFonts w:ascii="宋体" w:eastAsia="宋体" w:hAnsi="宋体"/>
        </w:rPr>
        <w:t>位操作系统；开发软件：</w:t>
      </w:r>
      <w:r w:rsidRPr="001061EE">
        <w:rPr>
          <w:rFonts w:ascii="Times New Roman" w:eastAsia="宋体" w:hAnsi="Times New Roman" w:cs="Times New Roman"/>
        </w:rPr>
        <w:t>Visual Studio Code</w:t>
      </w:r>
      <w:r w:rsidRPr="001061EE">
        <w:rPr>
          <w:rFonts w:ascii="宋体" w:eastAsia="宋体" w:hAnsi="宋体"/>
        </w:rPr>
        <w:t>，</w:t>
      </w:r>
      <w:r w:rsidRPr="001061EE">
        <w:rPr>
          <w:rFonts w:ascii="Times New Roman" w:eastAsia="宋体" w:hAnsi="Times New Roman" w:cs="Times New Roman"/>
        </w:rPr>
        <w:t>Spyder</w:t>
      </w:r>
      <w:r w:rsidRPr="001061EE">
        <w:rPr>
          <w:rFonts w:ascii="宋体" w:eastAsia="宋体" w:hAnsi="宋体" w:hint="eastAsia"/>
        </w:rPr>
        <w:t>，</w:t>
      </w:r>
      <w:proofErr w:type="spellStart"/>
      <w:r w:rsidRPr="001061EE">
        <w:rPr>
          <w:rFonts w:ascii="Times New Roman" w:eastAsia="宋体" w:hAnsi="Times New Roman" w:cs="Times New Roman"/>
        </w:rPr>
        <w:t>Navicat</w:t>
      </w:r>
      <w:proofErr w:type="spellEnd"/>
      <w:r w:rsidRPr="001061EE">
        <w:rPr>
          <w:rFonts w:ascii="Times New Roman" w:eastAsia="宋体" w:hAnsi="Times New Roman" w:cs="Times New Roman"/>
        </w:rPr>
        <w:t xml:space="preserve"> Premium</w:t>
      </w:r>
      <w:r w:rsidRPr="001061EE">
        <w:rPr>
          <w:rFonts w:ascii="宋体" w:eastAsia="宋体" w:hAnsi="宋体" w:hint="eastAsia"/>
        </w:rPr>
        <w:t>；开发语言：</w:t>
      </w:r>
      <w:r w:rsidRPr="001061EE">
        <w:rPr>
          <w:rFonts w:ascii="Times New Roman" w:eastAsia="宋体" w:hAnsi="Times New Roman" w:cs="Times New Roman"/>
        </w:rPr>
        <w:t>Python</w:t>
      </w:r>
      <w:r w:rsidRPr="001061EE">
        <w:rPr>
          <w:rFonts w:ascii="宋体" w:eastAsia="宋体" w:hAnsi="宋体" w:hint="eastAsia"/>
        </w:rPr>
        <w:t>，</w:t>
      </w:r>
      <w:r w:rsidRPr="001061EE">
        <w:rPr>
          <w:rFonts w:ascii="Times New Roman" w:eastAsia="宋体" w:hAnsi="Times New Roman" w:cs="Times New Roman"/>
        </w:rPr>
        <w:t>PHP</w:t>
      </w:r>
      <w:r w:rsidRPr="001061EE">
        <w:rPr>
          <w:rFonts w:ascii="宋体" w:eastAsia="宋体" w:hAnsi="宋体" w:hint="eastAsia"/>
        </w:rPr>
        <w:t>，</w:t>
      </w:r>
      <w:r w:rsidRPr="001061EE">
        <w:rPr>
          <w:rFonts w:ascii="Times New Roman" w:eastAsia="宋体" w:hAnsi="Times New Roman" w:cs="Times New Roman"/>
        </w:rPr>
        <w:t>SQL</w:t>
      </w:r>
      <w:r w:rsidRPr="001061EE">
        <w:rPr>
          <w:rFonts w:ascii="宋体" w:eastAsia="宋体" w:hAnsi="宋体" w:hint="eastAsia"/>
        </w:rPr>
        <w:t>；</w:t>
      </w:r>
      <w:r w:rsidRPr="001061EE">
        <w:rPr>
          <w:rFonts w:ascii="Times New Roman" w:eastAsia="宋体" w:hAnsi="Times New Roman" w:cs="Times New Roman"/>
        </w:rPr>
        <w:t>Web</w:t>
      </w:r>
      <w:r w:rsidRPr="001061EE">
        <w:rPr>
          <w:rFonts w:ascii="宋体" w:eastAsia="宋体" w:hAnsi="宋体" w:hint="eastAsia"/>
        </w:rPr>
        <w:t>框架</w:t>
      </w:r>
      <w:r w:rsidRPr="001061EE">
        <w:rPr>
          <w:rFonts w:ascii="Times New Roman" w:eastAsia="宋体" w:hAnsi="Times New Roman" w:cs="Times New Roman"/>
        </w:rPr>
        <w:t>：</w:t>
      </w:r>
      <w:r w:rsidRPr="001061EE">
        <w:rPr>
          <w:rFonts w:ascii="Times New Roman" w:eastAsia="宋体" w:hAnsi="Times New Roman" w:cs="Times New Roman"/>
        </w:rPr>
        <w:t>Flask</w:t>
      </w:r>
      <w:r w:rsidRPr="001061EE">
        <w:rPr>
          <w:rFonts w:ascii="宋体" w:eastAsia="宋体" w:hAnsi="宋体" w:hint="eastAsia"/>
        </w:rPr>
        <w:t>；服务器：</w:t>
      </w:r>
      <w:r w:rsidRPr="001061EE">
        <w:rPr>
          <w:rFonts w:ascii="Times New Roman" w:eastAsia="宋体" w:hAnsi="Times New Roman" w:cs="Times New Roman"/>
        </w:rPr>
        <w:t>Apache</w:t>
      </w:r>
      <w:r w:rsidRPr="001061EE">
        <w:rPr>
          <w:rFonts w:ascii="宋体" w:eastAsia="宋体" w:hAnsi="宋体" w:hint="eastAsia"/>
        </w:rPr>
        <w:t>；数据库：</w:t>
      </w:r>
      <w:r w:rsidRPr="001061EE">
        <w:rPr>
          <w:rFonts w:ascii="Times New Roman" w:eastAsia="宋体" w:hAnsi="Times New Roman" w:cs="Times New Roman"/>
        </w:rPr>
        <w:t>MySQL</w:t>
      </w:r>
      <w:r w:rsidRPr="001061EE">
        <w:rPr>
          <w:rFonts w:ascii="宋体" w:eastAsia="宋体" w:hAnsi="宋体" w:hint="eastAsia"/>
        </w:rPr>
        <w:t>。</w:t>
      </w:r>
    </w:p>
    <w:p w14:paraId="6108E92A" w14:textId="61793259" w:rsidR="00B204F7" w:rsidRPr="00765027" w:rsidRDefault="004879BF" w:rsidP="00765027">
      <w:pPr>
        <w:pStyle w:val="2"/>
        <w:tabs>
          <w:tab w:val="left" w:pos="576"/>
        </w:tabs>
        <w:spacing w:before="0" w:after="0" w:line="240" w:lineRule="auto"/>
        <w:rPr>
          <w:rFonts w:cs="Times New Roman"/>
          <w:color w:val="auto"/>
          <w:sz w:val="21"/>
          <w:szCs w:val="21"/>
          <w:lang w:eastAsia="zh-CN"/>
        </w:rPr>
      </w:pPr>
      <w:r w:rsidRPr="00765027">
        <w:rPr>
          <w:rFonts w:cs="Times New Roman" w:hint="eastAsia"/>
          <w:color w:val="auto"/>
          <w:sz w:val="21"/>
          <w:szCs w:val="21"/>
          <w:lang w:eastAsia="zh-CN"/>
        </w:rPr>
        <w:t>3</w:t>
      </w:r>
      <w:r w:rsidRPr="00765027">
        <w:rPr>
          <w:rFonts w:cs="Times New Roman"/>
          <w:color w:val="auto"/>
          <w:sz w:val="21"/>
          <w:szCs w:val="21"/>
          <w:lang w:eastAsia="zh-CN"/>
        </w:rPr>
        <w:t xml:space="preserve">.2 </w:t>
      </w:r>
      <w:r w:rsidR="00010A58">
        <w:rPr>
          <w:rFonts w:cs="Times New Roman" w:hint="eastAsia"/>
          <w:color w:val="auto"/>
          <w:sz w:val="21"/>
          <w:szCs w:val="21"/>
          <w:lang w:eastAsia="zh-CN"/>
        </w:rPr>
        <w:t>功能实现</w:t>
      </w:r>
    </w:p>
    <w:p w14:paraId="28FFD8F0" w14:textId="57899A67" w:rsidR="004879BF" w:rsidRDefault="004879BF" w:rsidP="004879BF">
      <w:pPr>
        <w:ind w:firstLineChars="200" w:firstLine="420"/>
        <w:rPr>
          <w:rFonts w:ascii="宋体" w:eastAsia="宋体" w:hAnsi="宋体"/>
        </w:rPr>
      </w:pPr>
      <w:r w:rsidRPr="001061EE">
        <w:rPr>
          <w:rFonts w:ascii="宋体" w:eastAsia="宋体" w:hAnsi="宋体" w:hint="eastAsia"/>
        </w:rPr>
        <w:t>系统的各个模块展示如下。</w:t>
      </w:r>
    </w:p>
    <w:p w14:paraId="5FA16818" w14:textId="2BD732D1" w:rsidR="00675A30" w:rsidRDefault="00675A30" w:rsidP="00675A30">
      <w:pPr>
        <w:ind w:firstLineChars="200" w:firstLine="420"/>
        <w:rPr>
          <w:rFonts w:ascii="宋体" w:eastAsia="宋体" w:hAnsi="宋体"/>
        </w:rPr>
      </w:pPr>
      <w:r w:rsidRPr="001061EE">
        <w:rPr>
          <w:rFonts w:ascii="宋体" w:eastAsia="宋体" w:hAnsi="宋体" w:hint="eastAsia"/>
        </w:rPr>
        <w:t>（</w:t>
      </w:r>
      <w:r>
        <w:rPr>
          <w:rFonts w:ascii="宋体" w:eastAsia="宋体" w:hAnsi="宋体"/>
        </w:rPr>
        <w:t>1</w:t>
      </w:r>
      <w:r w:rsidRPr="001061EE">
        <w:rPr>
          <w:rFonts w:ascii="宋体" w:eastAsia="宋体" w:hAnsi="宋体" w:hint="eastAsia"/>
        </w:rPr>
        <w:t>）</w:t>
      </w:r>
      <w:r>
        <w:rPr>
          <w:rFonts w:hint="eastAsia"/>
        </w:rPr>
        <w:t>时空信息提取</w:t>
      </w:r>
      <w:r w:rsidRPr="001061EE">
        <w:rPr>
          <w:rFonts w:ascii="宋体" w:eastAsia="宋体" w:hAnsi="宋体" w:hint="eastAsia"/>
        </w:rPr>
        <w:t>模块借助后端深度学习自然语言处理</w:t>
      </w:r>
      <w:r>
        <w:rPr>
          <w:rFonts w:ascii="宋体" w:eastAsia="宋体" w:hAnsi="宋体" w:hint="eastAsia"/>
        </w:rPr>
        <w:t>的代码</w:t>
      </w:r>
      <w:r w:rsidRPr="001061EE">
        <w:rPr>
          <w:rFonts w:ascii="宋体" w:eastAsia="宋体" w:hAnsi="宋体" w:hint="eastAsia"/>
        </w:rPr>
        <w:t>实现</w:t>
      </w:r>
      <w:r>
        <w:rPr>
          <w:rFonts w:ascii="宋体" w:eastAsia="宋体" w:hAnsi="宋体" w:hint="eastAsia"/>
        </w:rPr>
        <w:t>时空</w:t>
      </w:r>
      <w:r w:rsidRPr="001061EE">
        <w:rPr>
          <w:rFonts w:ascii="宋体" w:eastAsia="宋体" w:hAnsi="宋体" w:hint="eastAsia"/>
        </w:rPr>
        <w:t>信息提取</w:t>
      </w:r>
      <w:r>
        <w:rPr>
          <w:rFonts w:ascii="宋体" w:eastAsia="宋体" w:hAnsi="宋体" w:hint="eastAsia"/>
        </w:rPr>
        <w:t>的功能</w:t>
      </w:r>
      <w:r w:rsidRPr="001061EE">
        <w:rPr>
          <w:rFonts w:ascii="宋体" w:eastAsia="宋体" w:hAnsi="宋体" w:hint="eastAsia"/>
        </w:rPr>
        <w:t>，并借助</w:t>
      </w:r>
      <w:proofErr w:type="spellStart"/>
      <w:r w:rsidRPr="00BA1A2C">
        <w:rPr>
          <w:rFonts w:ascii="Times New Roman" w:eastAsia="宋体" w:hAnsi="Times New Roman" w:cs="Times New Roman"/>
        </w:rPr>
        <w:t>BingMapsAPI</w:t>
      </w:r>
      <w:proofErr w:type="spellEnd"/>
      <w:r w:rsidRPr="001061EE">
        <w:rPr>
          <w:rFonts w:ascii="宋体" w:eastAsia="宋体" w:hAnsi="宋体" w:hint="eastAsia"/>
        </w:rPr>
        <w:t>实现信息的可视化。</w:t>
      </w:r>
    </w:p>
    <w:p w14:paraId="14D8FAF6" w14:textId="078C2A14" w:rsidR="00675A30" w:rsidRPr="001061EE" w:rsidRDefault="00675A30" w:rsidP="00675A30">
      <w:pPr>
        <w:ind w:firstLineChars="200" w:firstLine="420"/>
        <w:rPr>
          <w:rFonts w:ascii="宋体" w:eastAsia="宋体" w:hAnsi="宋体"/>
        </w:rPr>
      </w:pPr>
      <w:r w:rsidRPr="001061EE">
        <w:rPr>
          <w:rFonts w:ascii="宋体" w:eastAsia="宋体" w:hAnsi="宋体" w:hint="eastAsia"/>
        </w:rPr>
        <w:t>（</w:t>
      </w:r>
      <w:r>
        <w:rPr>
          <w:rFonts w:ascii="宋体" w:eastAsia="宋体" w:hAnsi="宋体"/>
        </w:rPr>
        <w:t>2</w:t>
      </w:r>
      <w:r w:rsidRPr="001061EE">
        <w:rPr>
          <w:rFonts w:ascii="宋体" w:eastAsia="宋体" w:hAnsi="宋体" w:hint="eastAsia"/>
        </w:rPr>
        <w:t>）</w:t>
      </w:r>
      <w:r>
        <w:rPr>
          <w:rFonts w:ascii="宋体" w:eastAsia="宋体" w:hAnsi="宋体" w:hint="eastAsia"/>
        </w:rPr>
        <w:t>数据查询模块主要分为动态查询与静态查询两大部分。动态查询通过时间轴与地图的联动实现时间维度与空间维度的交互融合（图</w:t>
      </w:r>
      <w:r w:rsidR="00E50181">
        <w:rPr>
          <w:rFonts w:ascii="宋体" w:eastAsia="宋体" w:hAnsi="宋体"/>
        </w:rPr>
        <w:t>5</w:t>
      </w:r>
      <w:r>
        <w:rPr>
          <w:rFonts w:ascii="宋体" w:eastAsia="宋体" w:hAnsi="宋体" w:hint="eastAsia"/>
        </w:rPr>
        <w:t>），界面主体部分为地图，可进行热力图与柱状图样式切换。基于“大屏”理念对《道德经》典型译本进行轮播式展示，与右侧信息栏关联形成有机整体。该界面旨在使用户从多角度全方位对老子思想传播有更深刻的认知。静态查询主要包括译本及译者等基础数据查询（图</w:t>
      </w:r>
      <w:r w:rsidR="00E50181">
        <w:rPr>
          <w:rFonts w:ascii="宋体" w:eastAsia="宋体" w:hAnsi="宋体"/>
        </w:rPr>
        <w:t>6</w:t>
      </w:r>
      <w:r>
        <w:rPr>
          <w:rFonts w:ascii="宋体" w:eastAsia="宋体" w:hAnsi="宋体" w:hint="eastAsia"/>
        </w:rPr>
        <w:t>）、人物轨迹查询（图</w:t>
      </w:r>
      <w:r w:rsidR="00E50181">
        <w:rPr>
          <w:rFonts w:ascii="宋体" w:eastAsia="宋体" w:hAnsi="宋体"/>
        </w:rPr>
        <w:t>7</w:t>
      </w:r>
      <w:r>
        <w:rPr>
          <w:rFonts w:ascii="宋体" w:eastAsia="宋体" w:hAnsi="宋体" w:hint="eastAsia"/>
        </w:rPr>
        <w:t>）、人物分布查询（图</w:t>
      </w:r>
      <w:r w:rsidR="00E50181">
        <w:rPr>
          <w:rFonts w:ascii="宋体" w:eastAsia="宋体" w:hAnsi="宋体"/>
        </w:rPr>
        <w:t>8</w:t>
      </w:r>
      <w:r>
        <w:rPr>
          <w:rFonts w:ascii="宋体" w:eastAsia="宋体" w:hAnsi="宋体" w:hint="eastAsia"/>
        </w:rPr>
        <w:t>）、景点分布与研究机构分布查询等。译本等基础数据查询支持用户根据需求与兴趣查询不同时间、类别、语种的资料。人物轨迹查询界面对老子思想传播相关人物轨迹进行可视化，可根据时间及轨迹相交点进行查询，挖掘相关传播活动的时空分布与关联。人物分布查询、景点分布查询、研究机构分布查询等从宏观上展示了要素的空间分布，并支持相关属性信息的查询。</w:t>
      </w:r>
    </w:p>
    <w:p w14:paraId="268384F6" w14:textId="77777777" w:rsidR="00675A30" w:rsidRDefault="00675A30" w:rsidP="00675A30">
      <w:pPr>
        <w:spacing w:line="360" w:lineRule="auto"/>
        <w:jc w:val="center"/>
      </w:pPr>
      <w:r>
        <w:rPr>
          <w:noProof/>
        </w:rPr>
        <w:drawing>
          <wp:inline distT="0" distB="0" distL="0" distR="0" wp14:anchorId="34530E1B" wp14:editId="7150FF77">
            <wp:extent cx="4320000" cy="2094987"/>
            <wp:effectExtent l="0" t="0" r="4445"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20000" cy="2094987"/>
                    </a:xfrm>
                    <a:prstGeom prst="rect">
                      <a:avLst/>
                    </a:prstGeom>
                  </pic:spPr>
                </pic:pic>
              </a:graphicData>
            </a:graphic>
          </wp:inline>
        </w:drawing>
      </w:r>
    </w:p>
    <w:p w14:paraId="1E908D16" w14:textId="02312072" w:rsidR="00675A30" w:rsidRPr="00FF1AA6" w:rsidRDefault="00675A30" w:rsidP="00675A30">
      <w:pPr>
        <w:ind w:firstLine="480"/>
        <w:jc w:val="center"/>
        <w:rPr>
          <w:rFonts w:ascii="宋体" w:eastAsia="宋体" w:hAnsi="宋体"/>
          <w:szCs w:val="21"/>
        </w:rPr>
      </w:pPr>
      <w:r w:rsidRPr="00FF1AA6">
        <w:rPr>
          <w:rFonts w:ascii="宋体" w:eastAsia="宋体" w:hAnsi="宋体" w:hint="eastAsia"/>
          <w:szCs w:val="21"/>
        </w:rPr>
        <w:t>图</w:t>
      </w:r>
      <w:r w:rsidR="00E50181">
        <w:rPr>
          <w:rFonts w:ascii="Times New Roman" w:eastAsia="宋体" w:hAnsi="Times New Roman" w:cs="Times New Roman"/>
          <w:szCs w:val="21"/>
        </w:rPr>
        <w:t>5</w:t>
      </w:r>
      <w:r>
        <w:rPr>
          <w:rFonts w:ascii="Times New Roman" w:eastAsia="宋体" w:hAnsi="Times New Roman" w:cs="Times New Roman"/>
          <w:szCs w:val="21"/>
        </w:rPr>
        <w:t xml:space="preserve"> </w:t>
      </w:r>
      <w:r>
        <w:rPr>
          <w:rFonts w:ascii="Times New Roman" w:eastAsia="宋体" w:hAnsi="Times New Roman" w:cs="Times New Roman" w:hint="eastAsia"/>
          <w:szCs w:val="21"/>
        </w:rPr>
        <w:t>动态</w:t>
      </w:r>
      <w:r>
        <w:rPr>
          <w:rFonts w:ascii="宋体" w:eastAsia="宋体" w:hAnsi="宋体" w:hint="eastAsia"/>
          <w:szCs w:val="21"/>
        </w:rPr>
        <w:t>数据查询</w:t>
      </w:r>
    </w:p>
    <w:p w14:paraId="2A8155EB" w14:textId="76E5BABA" w:rsidR="00675A30" w:rsidRDefault="00675A30" w:rsidP="00675A30">
      <w:pPr>
        <w:jc w:val="center"/>
        <w:rPr>
          <w:rFonts w:ascii="Times New Roman" w:hAnsi="Times New Roman" w:cs="Times New Roman"/>
        </w:rPr>
      </w:pPr>
      <w:r w:rsidRPr="00FF1AA6">
        <w:rPr>
          <w:rFonts w:ascii="Times New Roman" w:hAnsi="Times New Roman" w:cs="Times New Roman"/>
          <w:color w:val="000000" w:themeColor="text1"/>
          <w:szCs w:val="21"/>
        </w:rPr>
        <w:t>Fig.</w:t>
      </w:r>
      <w:r w:rsidR="00E50181">
        <w:rPr>
          <w:rFonts w:ascii="Times New Roman" w:hAnsi="Times New Roman" w:cs="Times New Roman"/>
          <w:color w:val="000000" w:themeColor="text1"/>
          <w:szCs w:val="21"/>
        </w:rPr>
        <w:t>5</w:t>
      </w:r>
      <w:r w:rsidRPr="00FF1AA6">
        <w:rPr>
          <w:rFonts w:ascii="Times New Roman" w:hAnsi="Times New Roman" w:cs="Times New Roman"/>
          <w:color w:val="000000" w:themeColor="text1"/>
          <w:szCs w:val="21"/>
        </w:rPr>
        <w:t xml:space="preserve"> </w:t>
      </w:r>
      <w:r>
        <w:rPr>
          <w:rFonts w:ascii="Times New Roman" w:hAnsi="Times New Roman" w:cs="Times New Roman"/>
          <w:color w:val="000000" w:themeColor="text1"/>
          <w:szCs w:val="21"/>
        </w:rPr>
        <w:t>Dynamic D</w:t>
      </w:r>
      <w:r>
        <w:rPr>
          <w:rFonts w:ascii="Times New Roman" w:hAnsi="Times New Roman" w:cs="Times New Roman" w:hint="eastAsia"/>
          <w:color w:val="000000" w:themeColor="text1"/>
          <w:szCs w:val="21"/>
        </w:rPr>
        <w:t>ata</w:t>
      </w:r>
      <w:r>
        <w:rPr>
          <w:rFonts w:ascii="Times New Roman" w:hAnsi="Times New Roman" w:cs="Times New Roman"/>
          <w:color w:val="000000" w:themeColor="text1"/>
          <w:szCs w:val="21"/>
        </w:rPr>
        <w:t xml:space="preserve"> Query</w:t>
      </w:r>
    </w:p>
    <w:p w14:paraId="3EC9D271" w14:textId="77777777" w:rsidR="00675A30" w:rsidRDefault="00675A30" w:rsidP="00675A30">
      <w:pPr>
        <w:spacing w:line="360" w:lineRule="auto"/>
        <w:jc w:val="center"/>
      </w:pPr>
      <w:r>
        <w:rPr>
          <w:noProof/>
        </w:rPr>
        <w:drawing>
          <wp:inline distT="0" distB="0" distL="0" distR="0" wp14:anchorId="4B657A61" wp14:editId="0F14C8B6">
            <wp:extent cx="4320000" cy="2094987"/>
            <wp:effectExtent l="0" t="0" r="4445"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20000" cy="2094987"/>
                    </a:xfrm>
                    <a:prstGeom prst="rect">
                      <a:avLst/>
                    </a:prstGeom>
                  </pic:spPr>
                </pic:pic>
              </a:graphicData>
            </a:graphic>
          </wp:inline>
        </w:drawing>
      </w:r>
    </w:p>
    <w:p w14:paraId="5F9B0A1F" w14:textId="3D883894" w:rsidR="00675A30" w:rsidRPr="00FF1AA6" w:rsidRDefault="00675A30" w:rsidP="00675A30">
      <w:pPr>
        <w:ind w:firstLine="480"/>
        <w:jc w:val="center"/>
        <w:rPr>
          <w:rFonts w:ascii="宋体" w:eastAsia="宋体" w:hAnsi="宋体"/>
          <w:szCs w:val="21"/>
        </w:rPr>
      </w:pPr>
      <w:r w:rsidRPr="00FF1AA6">
        <w:rPr>
          <w:rFonts w:ascii="宋体" w:eastAsia="宋体" w:hAnsi="宋体" w:hint="eastAsia"/>
          <w:szCs w:val="21"/>
        </w:rPr>
        <w:t>图</w:t>
      </w:r>
      <w:r w:rsidR="00E50181">
        <w:rPr>
          <w:rFonts w:ascii="Times New Roman" w:eastAsia="宋体" w:hAnsi="Times New Roman" w:cs="Times New Roman"/>
          <w:szCs w:val="21"/>
        </w:rPr>
        <w:t>6</w:t>
      </w:r>
      <w:r w:rsidRPr="00FF1AA6">
        <w:rPr>
          <w:rFonts w:ascii="宋体" w:eastAsia="宋体" w:hAnsi="宋体"/>
          <w:szCs w:val="21"/>
        </w:rPr>
        <w:t xml:space="preserve"> </w:t>
      </w:r>
      <w:r>
        <w:rPr>
          <w:rFonts w:ascii="宋体" w:eastAsia="宋体" w:hAnsi="宋体" w:hint="eastAsia"/>
          <w:szCs w:val="21"/>
        </w:rPr>
        <w:t>静态数据查询</w:t>
      </w:r>
    </w:p>
    <w:p w14:paraId="59E035A1" w14:textId="45BE7357" w:rsidR="00675A30" w:rsidRPr="002E4E08" w:rsidRDefault="00675A30" w:rsidP="00675A30">
      <w:pPr>
        <w:jc w:val="center"/>
        <w:rPr>
          <w:rFonts w:ascii="Times New Roman" w:hAnsi="Times New Roman" w:cs="Times New Roman"/>
        </w:rPr>
      </w:pPr>
      <w:r w:rsidRPr="00FF1AA6">
        <w:rPr>
          <w:rFonts w:ascii="Times New Roman" w:hAnsi="Times New Roman" w:cs="Times New Roman"/>
          <w:color w:val="000000" w:themeColor="text1"/>
          <w:szCs w:val="21"/>
        </w:rPr>
        <w:t>Fig.</w:t>
      </w:r>
      <w:r w:rsidR="00E50181">
        <w:rPr>
          <w:rFonts w:ascii="Times New Roman" w:hAnsi="Times New Roman" w:cs="Times New Roman"/>
          <w:color w:val="000000" w:themeColor="text1"/>
          <w:szCs w:val="21"/>
        </w:rPr>
        <w:t>6</w:t>
      </w:r>
      <w:r w:rsidRPr="00FF1AA6">
        <w:rPr>
          <w:rFonts w:ascii="Times New Roman" w:hAnsi="Times New Roman" w:cs="Times New Roman"/>
          <w:color w:val="000000" w:themeColor="text1"/>
          <w:szCs w:val="21"/>
        </w:rPr>
        <w:t xml:space="preserve"> </w:t>
      </w:r>
      <w:r>
        <w:rPr>
          <w:rFonts w:ascii="Times New Roman" w:hAnsi="Times New Roman" w:cs="Times New Roman"/>
          <w:color w:val="000000" w:themeColor="text1"/>
          <w:szCs w:val="21"/>
        </w:rPr>
        <w:t>Statistic D</w:t>
      </w:r>
      <w:r>
        <w:rPr>
          <w:rFonts w:ascii="Times New Roman" w:hAnsi="Times New Roman" w:cs="Times New Roman" w:hint="eastAsia"/>
          <w:color w:val="000000" w:themeColor="text1"/>
          <w:szCs w:val="21"/>
        </w:rPr>
        <w:t>ata</w:t>
      </w:r>
      <w:r>
        <w:rPr>
          <w:rFonts w:ascii="Times New Roman" w:hAnsi="Times New Roman" w:cs="Times New Roman"/>
          <w:color w:val="000000" w:themeColor="text1"/>
          <w:szCs w:val="21"/>
        </w:rPr>
        <w:t xml:space="preserve"> Query</w:t>
      </w:r>
    </w:p>
    <w:p w14:paraId="097650AF" w14:textId="77777777" w:rsidR="00675A30" w:rsidRDefault="00675A30" w:rsidP="00675A30">
      <w:pPr>
        <w:spacing w:line="360" w:lineRule="auto"/>
        <w:jc w:val="center"/>
      </w:pPr>
      <w:r>
        <w:rPr>
          <w:noProof/>
        </w:rPr>
        <w:lastRenderedPageBreak/>
        <w:drawing>
          <wp:inline distT="0" distB="0" distL="0" distR="0" wp14:anchorId="2B64B00E" wp14:editId="50C2DCEE">
            <wp:extent cx="4320000" cy="2093427"/>
            <wp:effectExtent l="0" t="0" r="4445"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0000" cy="2093427"/>
                    </a:xfrm>
                    <a:prstGeom prst="rect">
                      <a:avLst/>
                    </a:prstGeom>
                  </pic:spPr>
                </pic:pic>
              </a:graphicData>
            </a:graphic>
          </wp:inline>
        </w:drawing>
      </w:r>
    </w:p>
    <w:p w14:paraId="1B021255" w14:textId="502A0200" w:rsidR="00675A30" w:rsidRPr="00FF1AA6" w:rsidRDefault="00675A30" w:rsidP="00675A30">
      <w:pPr>
        <w:ind w:firstLine="480"/>
        <w:jc w:val="center"/>
        <w:rPr>
          <w:rFonts w:ascii="宋体" w:eastAsia="宋体" w:hAnsi="宋体"/>
          <w:szCs w:val="21"/>
        </w:rPr>
      </w:pPr>
      <w:r w:rsidRPr="00FF1AA6">
        <w:rPr>
          <w:rFonts w:ascii="宋体" w:eastAsia="宋体" w:hAnsi="宋体" w:hint="eastAsia"/>
          <w:szCs w:val="21"/>
        </w:rPr>
        <w:t>图</w:t>
      </w:r>
      <w:r w:rsidR="00E50181">
        <w:rPr>
          <w:rFonts w:ascii="Times New Roman" w:eastAsia="宋体" w:hAnsi="Times New Roman" w:cs="Times New Roman"/>
          <w:szCs w:val="21"/>
        </w:rPr>
        <w:t>7</w:t>
      </w:r>
      <w:r w:rsidRPr="00FF1AA6">
        <w:rPr>
          <w:rFonts w:ascii="宋体" w:eastAsia="宋体" w:hAnsi="宋体"/>
          <w:szCs w:val="21"/>
        </w:rPr>
        <w:t xml:space="preserve"> </w:t>
      </w:r>
      <w:r>
        <w:rPr>
          <w:rFonts w:ascii="宋体" w:eastAsia="宋体" w:hAnsi="宋体" w:hint="eastAsia"/>
          <w:szCs w:val="21"/>
        </w:rPr>
        <w:t>人物轨迹查询</w:t>
      </w:r>
    </w:p>
    <w:p w14:paraId="398608AB" w14:textId="468A9F1A" w:rsidR="00675A30" w:rsidRPr="00312D9F" w:rsidRDefault="00675A30" w:rsidP="00675A30">
      <w:pPr>
        <w:jc w:val="center"/>
        <w:rPr>
          <w:rFonts w:ascii="Times New Roman" w:hAnsi="Times New Roman" w:cs="Times New Roman"/>
        </w:rPr>
      </w:pPr>
      <w:r w:rsidRPr="00FF1AA6">
        <w:rPr>
          <w:rFonts w:ascii="Times New Roman" w:hAnsi="Times New Roman" w:cs="Times New Roman"/>
          <w:color w:val="000000" w:themeColor="text1"/>
          <w:szCs w:val="21"/>
        </w:rPr>
        <w:t>Fig.</w:t>
      </w:r>
      <w:r w:rsidR="00E50181">
        <w:rPr>
          <w:rFonts w:ascii="Times New Roman" w:hAnsi="Times New Roman" w:cs="Times New Roman"/>
          <w:color w:val="000000" w:themeColor="text1"/>
          <w:szCs w:val="21"/>
        </w:rPr>
        <w:t>7</w:t>
      </w:r>
      <w:r w:rsidRPr="00FF1AA6">
        <w:rPr>
          <w:rFonts w:ascii="Times New Roman" w:hAnsi="Times New Roman" w:cs="Times New Roman"/>
          <w:color w:val="000000" w:themeColor="text1"/>
          <w:szCs w:val="21"/>
        </w:rPr>
        <w:t xml:space="preserve"> </w:t>
      </w:r>
      <w:r>
        <w:rPr>
          <w:rFonts w:ascii="Times New Roman" w:hAnsi="Times New Roman" w:cs="Times New Roman"/>
          <w:color w:val="000000" w:themeColor="text1"/>
          <w:szCs w:val="21"/>
        </w:rPr>
        <w:t>Query on important persons' t</w:t>
      </w:r>
      <w:r>
        <w:rPr>
          <w:rFonts w:ascii="Times New Roman" w:hAnsi="Times New Roman" w:cs="Times New Roman" w:hint="eastAsia"/>
          <w:color w:val="000000" w:themeColor="text1"/>
          <w:szCs w:val="21"/>
        </w:rPr>
        <w:t>rack</w:t>
      </w:r>
      <w:r>
        <w:rPr>
          <w:rFonts w:ascii="Times New Roman" w:hAnsi="Times New Roman" w:cs="Times New Roman"/>
          <w:color w:val="000000" w:themeColor="text1"/>
          <w:szCs w:val="21"/>
        </w:rPr>
        <w:t xml:space="preserve">s </w:t>
      </w:r>
    </w:p>
    <w:p w14:paraId="66074E07" w14:textId="77777777" w:rsidR="00675A30" w:rsidRDefault="00675A30" w:rsidP="00675A30">
      <w:pPr>
        <w:spacing w:line="360" w:lineRule="auto"/>
        <w:jc w:val="center"/>
      </w:pPr>
      <w:r>
        <w:rPr>
          <w:noProof/>
        </w:rPr>
        <w:drawing>
          <wp:inline distT="0" distB="0" distL="0" distR="0" wp14:anchorId="5EA27A1D" wp14:editId="1A339AB5">
            <wp:extent cx="4320000" cy="2088225"/>
            <wp:effectExtent l="0" t="0" r="4445"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20000" cy="2088225"/>
                    </a:xfrm>
                    <a:prstGeom prst="rect">
                      <a:avLst/>
                    </a:prstGeom>
                  </pic:spPr>
                </pic:pic>
              </a:graphicData>
            </a:graphic>
          </wp:inline>
        </w:drawing>
      </w:r>
    </w:p>
    <w:p w14:paraId="41494E71" w14:textId="4A4CA7B9" w:rsidR="00675A30" w:rsidRPr="00FF1AA6" w:rsidRDefault="00675A30" w:rsidP="00675A30">
      <w:pPr>
        <w:ind w:firstLine="480"/>
        <w:jc w:val="center"/>
        <w:rPr>
          <w:rFonts w:ascii="宋体" w:eastAsia="宋体" w:hAnsi="宋体"/>
          <w:szCs w:val="21"/>
        </w:rPr>
      </w:pPr>
      <w:r w:rsidRPr="00FF1AA6">
        <w:rPr>
          <w:rFonts w:ascii="宋体" w:eastAsia="宋体" w:hAnsi="宋体" w:hint="eastAsia"/>
          <w:szCs w:val="21"/>
        </w:rPr>
        <w:t>图</w:t>
      </w:r>
      <w:r w:rsidR="00E50181">
        <w:rPr>
          <w:rFonts w:ascii="Times New Roman" w:eastAsia="宋体" w:hAnsi="Times New Roman" w:cs="Times New Roman"/>
          <w:szCs w:val="21"/>
        </w:rPr>
        <w:t>8</w:t>
      </w:r>
      <w:r w:rsidRPr="00FF1AA6">
        <w:rPr>
          <w:rFonts w:ascii="宋体" w:eastAsia="宋体" w:hAnsi="宋体"/>
          <w:szCs w:val="21"/>
        </w:rPr>
        <w:t xml:space="preserve"> </w:t>
      </w:r>
      <w:r>
        <w:rPr>
          <w:rFonts w:ascii="宋体" w:eastAsia="宋体" w:hAnsi="宋体" w:hint="eastAsia"/>
          <w:szCs w:val="21"/>
        </w:rPr>
        <w:t>人物分布查询</w:t>
      </w:r>
    </w:p>
    <w:p w14:paraId="5ACEBC36" w14:textId="456AD254" w:rsidR="00675A30" w:rsidRPr="00312D9F" w:rsidRDefault="00675A30" w:rsidP="00675A30">
      <w:pPr>
        <w:jc w:val="center"/>
        <w:rPr>
          <w:rFonts w:ascii="Times New Roman" w:hAnsi="Times New Roman" w:cs="Times New Roman"/>
        </w:rPr>
      </w:pPr>
      <w:r w:rsidRPr="00FF1AA6">
        <w:rPr>
          <w:rFonts w:ascii="Times New Roman" w:hAnsi="Times New Roman" w:cs="Times New Roman"/>
          <w:color w:val="000000" w:themeColor="text1"/>
          <w:szCs w:val="21"/>
        </w:rPr>
        <w:t>Fig.</w:t>
      </w:r>
      <w:r w:rsidR="00E50181">
        <w:rPr>
          <w:rFonts w:ascii="Times New Roman" w:hAnsi="Times New Roman" w:cs="Times New Roman"/>
          <w:color w:val="000000" w:themeColor="text1"/>
          <w:szCs w:val="21"/>
        </w:rPr>
        <w:t>8</w:t>
      </w:r>
      <w:r w:rsidRPr="00FF1AA6">
        <w:rPr>
          <w:rFonts w:ascii="Times New Roman" w:hAnsi="Times New Roman" w:cs="Times New Roman"/>
          <w:color w:val="000000" w:themeColor="text1"/>
          <w:szCs w:val="21"/>
        </w:rPr>
        <w:t xml:space="preserve"> </w:t>
      </w:r>
      <w:r>
        <w:rPr>
          <w:rFonts w:ascii="Times New Roman" w:hAnsi="Times New Roman" w:cs="Times New Roman"/>
          <w:color w:val="000000" w:themeColor="text1"/>
          <w:szCs w:val="21"/>
        </w:rPr>
        <w:t>Query on important persons</w:t>
      </w:r>
    </w:p>
    <w:p w14:paraId="720C528C" w14:textId="12582F58" w:rsidR="004879BF" w:rsidRPr="001061EE" w:rsidRDefault="00C62498" w:rsidP="004879BF">
      <w:pPr>
        <w:ind w:firstLineChars="200" w:firstLine="420"/>
        <w:rPr>
          <w:rFonts w:ascii="宋体" w:eastAsia="宋体" w:hAnsi="宋体"/>
        </w:rPr>
      </w:pPr>
      <w:r w:rsidRPr="001061EE">
        <w:rPr>
          <w:rFonts w:ascii="宋体" w:eastAsia="宋体" w:hAnsi="宋体" w:hint="eastAsia"/>
        </w:rPr>
        <w:t>（</w:t>
      </w:r>
      <w:r w:rsidR="00675A30">
        <w:rPr>
          <w:rFonts w:ascii="宋体" w:eastAsia="宋体" w:hAnsi="宋体"/>
        </w:rPr>
        <w:t>3</w:t>
      </w:r>
      <w:r w:rsidR="004879BF" w:rsidRPr="001061EE">
        <w:rPr>
          <w:rFonts w:ascii="宋体" w:eastAsia="宋体" w:hAnsi="宋体" w:hint="eastAsia"/>
        </w:rPr>
        <w:t>）故事</w:t>
      </w:r>
      <w:r w:rsidR="00675A30">
        <w:rPr>
          <w:rFonts w:ascii="宋体" w:eastAsia="宋体" w:hAnsi="宋体" w:hint="eastAsia"/>
        </w:rPr>
        <w:t>视频</w:t>
      </w:r>
      <w:r w:rsidR="001F1AFE">
        <w:rPr>
          <w:rFonts w:ascii="宋体" w:eastAsia="宋体" w:hAnsi="宋体" w:hint="eastAsia"/>
        </w:rPr>
        <w:t>网页存放</w:t>
      </w:r>
      <w:r w:rsidR="004879BF" w:rsidRPr="001061EE">
        <w:rPr>
          <w:rFonts w:ascii="宋体" w:eastAsia="宋体" w:hAnsi="宋体" w:hint="eastAsia"/>
        </w:rPr>
        <w:t>五个</w:t>
      </w:r>
      <w:r w:rsidR="001F1AFE">
        <w:rPr>
          <w:rFonts w:ascii="宋体" w:eastAsia="宋体" w:hAnsi="宋体" w:hint="eastAsia"/>
        </w:rPr>
        <w:t>关于老子思想在</w:t>
      </w:r>
      <w:r w:rsidR="004879BF" w:rsidRPr="001061EE">
        <w:rPr>
          <w:rFonts w:ascii="宋体" w:eastAsia="宋体" w:hAnsi="宋体" w:hint="eastAsia"/>
        </w:rPr>
        <w:t>不同地域</w:t>
      </w:r>
      <w:r w:rsidR="001F1AFE">
        <w:rPr>
          <w:rFonts w:ascii="宋体" w:eastAsia="宋体" w:hAnsi="宋体" w:hint="eastAsia"/>
        </w:rPr>
        <w:t>传播的</w:t>
      </w:r>
      <w:r w:rsidR="004879BF" w:rsidRPr="001061EE">
        <w:rPr>
          <w:rFonts w:ascii="宋体" w:eastAsia="宋体" w:hAnsi="宋体" w:hint="eastAsia"/>
        </w:rPr>
        <w:t>系列故事视频</w:t>
      </w:r>
      <w:r w:rsidR="00675A30">
        <w:rPr>
          <w:rFonts w:ascii="宋体" w:eastAsia="宋体" w:hAnsi="宋体" w:hint="eastAsia"/>
        </w:rPr>
        <w:t>（图</w:t>
      </w:r>
      <w:r w:rsidR="00E50181">
        <w:rPr>
          <w:rFonts w:ascii="宋体" w:eastAsia="宋体" w:hAnsi="宋体"/>
        </w:rPr>
        <w:t>9</w:t>
      </w:r>
      <w:r w:rsidR="00675A30">
        <w:rPr>
          <w:rFonts w:ascii="宋体" w:eastAsia="宋体" w:hAnsi="宋体" w:hint="eastAsia"/>
        </w:rPr>
        <w:t>）</w:t>
      </w:r>
      <w:r w:rsidR="001F1AFE">
        <w:rPr>
          <w:rFonts w:ascii="宋体" w:eastAsia="宋体" w:hAnsi="宋体" w:hint="eastAsia"/>
        </w:rPr>
        <w:t>。这些视频是故事地图的另一种表达方式，将地图、数据</w:t>
      </w:r>
      <w:r w:rsidR="003801E4">
        <w:rPr>
          <w:rFonts w:ascii="宋体" w:eastAsia="宋体" w:hAnsi="宋体" w:hint="eastAsia"/>
        </w:rPr>
        <w:t>通过一定的叙事</w:t>
      </w:r>
      <w:r w:rsidR="00DC4505">
        <w:rPr>
          <w:rFonts w:ascii="宋体" w:eastAsia="宋体" w:hAnsi="宋体" w:hint="eastAsia"/>
        </w:rPr>
        <w:t>脚本</w:t>
      </w:r>
      <w:r w:rsidR="003801E4">
        <w:rPr>
          <w:rFonts w:ascii="宋体" w:eastAsia="宋体" w:hAnsi="宋体" w:hint="eastAsia"/>
        </w:rPr>
        <w:t>串联成视频讲述该区域的老子思想传播故事</w:t>
      </w:r>
      <w:r w:rsidR="00113B14">
        <w:rPr>
          <w:rFonts w:ascii="宋体" w:eastAsia="宋体" w:hAnsi="宋体" w:hint="eastAsia"/>
        </w:rPr>
        <w:t>，视频示例如图</w:t>
      </w:r>
      <w:r w:rsidR="00E50181">
        <w:rPr>
          <w:rFonts w:ascii="宋体" w:eastAsia="宋体" w:hAnsi="宋体"/>
        </w:rPr>
        <w:t>10</w:t>
      </w:r>
      <w:r w:rsidR="00113B14">
        <w:rPr>
          <w:rFonts w:ascii="宋体" w:eastAsia="宋体" w:hAnsi="宋体" w:hint="eastAsia"/>
        </w:rPr>
        <w:t>所示。</w:t>
      </w:r>
    </w:p>
    <w:p w14:paraId="17EE6FB9" w14:textId="77777777" w:rsidR="004879BF" w:rsidRDefault="004879BF" w:rsidP="004879BF">
      <w:pPr>
        <w:spacing w:line="360" w:lineRule="auto"/>
        <w:jc w:val="center"/>
      </w:pPr>
      <w:r>
        <w:rPr>
          <w:noProof/>
        </w:rPr>
        <w:drawing>
          <wp:inline distT="0" distB="0" distL="0" distR="0" wp14:anchorId="4939216F" wp14:editId="100E419B">
            <wp:extent cx="4320000" cy="2097067"/>
            <wp:effectExtent l="0" t="0" r="444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20000" cy="2097067"/>
                    </a:xfrm>
                    <a:prstGeom prst="rect">
                      <a:avLst/>
                    </a:prstGeom>
                  </pic:spPr>
                </pic:pic>
              </a:graphicData>
            </a:graphic>
          </wp:inline>
        </w:drawing>
      </w:r>
    </w:p>
    <w:p w14:paraId="2D73656D" w14:textId="7EBA4FCE" w:rsidR="00BA1A2C" w:rsidRPr="00FF1AA6" w:rsidRDefault="00BA1A2C" w:rsidP="00BA1A2C">
      <w:pPr>
        <w:ind w:firstLine="480"/>
        <w:jc w:val="center"/>
        <w:rPr>
          <w:rFonts w:ascii="宋体" w:eastAsia="宋体" w:hAnsi="宋体"/>
          <w:szCs w:val="21"/>
        </w:rPr>
      </w:pPr>
      <w:r w:rsidRPr="00FF1AA6">
        <w:rPr>
          <w:rFonts w:ascii="宋体" w:eastAsia="宋体" w:hAnsi="宋体" w:hint="eastAsia"/>
          <w:szCs w:val="21"/>
        </w:rPr>
        <w:t>图</w:t>
      </w:r>
      <w:r w:rsidR="00E50181">
        <w:rPr>
          <w:rFonts w:ascii="Times New Roman" w:eastAsia="宋体" w:hAnsi="Times New Roman" w:cs="Times New Roman"/>
          <w:szCs w:val="21"/>
        </w:rPr>
        <w:t>9</w:t>
      </w:r>
      <w:r w:rsidRPr="00FF1AA6">
        <w:rPr>
          <w:rFonts w:ascii="宋体" w:eastAsia="宋体" w:hAnsi="宋体"/>
          <w:szCs w:val="21"/>
        </w:rPr>
        <w:t xml:space="preserve"> </w:t>
      </w:r>
      <w:r>
        <w:rPr>
          <w:rFonts w:ascii="宋体" w:eastAsia="宋体" w:hAnsi="宋体" w:hint="eastAsia"/>
          <w:szCs w:val="21"/>
        </w:rPr>
        <w:t>故事地图系列视频</w:t>
      </w:r>
    </w:p>
    <w:p w14:paraId="3F06D1D3" w14:textId="630E04AA" w:rsidR="00BA1A2C" w:rsidRDefault="00BA1A2C" w:rsidP="00BA1A2C">
      <w:pPr>
        <w:jc w:val="center"/>
        <w:rPr>
          <w:rFonts w:ascii="Times New Roman" w:hAnsi="Times New Roman" w:cs="Times New Roman"/>
          <w:color w:val="000000" w:themeColor="text1"/>
          <w:szCs w:val="21"/>
        </w:rPr>
      </w:pPr>
      <w:r w:rsidRPr="00FF1AA6">
        <w:rPr>
          <w:rFonts w:ascii="Times New Roman" w:hAnsi="Times New Roman" w:cs="Times New Roman"/>
          <w:color w:val="000000" w:themeColor="text1"/>
          <w:szCs w:val="21"/>
        </w:rPr>
        <w:t>Fig.</w:t>
      </w:r>
      <w:proofErr w:type="gramStart"/>
      <w:r w:rsidR="00E50181">
        <w:rPr>
          <w:rFonts w:ascii="Times New Roman" w:hAnsi="Times New Roman" w:cs="Times New Roman"/>
          <w:color w:val="000000" w:themeColor="text1"/>
          <w:szCs w:val="21"/>
        </w:rPr>
        <w:t>9</w:t>
      </w:r>
      <w:r w:rsidRPr="00FF1AA6">
        <w:rPr>
          <w:rFonts w:ascii="Times New Roman" w:hAnsi="Times New Roman" w:cs="Times New Roman"/>
          <w:color w:val="000000" w:themeColor="text1"/>
          <w:szCs w:val="21"/>
        </w:rPr>
        <w:t xml:space="preserve">  </w:t>
      </w:r>
      <w:r w:rsidRPr="00BA1A2C">
        <w:rPr>
          <w:rFonts w:ascii="Times New Roman" w:hAnsi="Times New Roman" w:cs="Times New Roman"/>
          <w:color w:val="000000" w:themeColor="text1"/>
          <w:szCs w:val="21"/>
        </w:rPr>
        <w:t>Story</w:t>
      </w:r>
      <w:proofErr w:type="gramEnd"/>
      <w:r w:rsidRPr="00BA1A2C">
        <w:rPr>
          <w:rFonts w:ascii="Times New Roman" w:hAnsi="Times New Roman" w:cs="Times New Roman"/>
          <w:color w:val="000000" w:themeColor="text1"/>
          <w:szCs w:val="21"/>
        </w:rPr>
        <w:t xml:space="preserve"> </w:t>
      </w:r>
      <w:r>
        <w:rPr>
          <w:rFonts w:ascii="Times New Roman" w:hAnsi="Times New Roman" w:cs="Times New Roman"/>
          <w:color w:val="000000" w:themeColor="text1"/>
          <w:szCs w:val="21"/>
        </w:rPr>
        <w:t>M</w:t>
      </w:r>
      <w:r w:rsidRPr="00BA1A2C">
        <w:rPr>
          <w:rFonts w:ascii="Times New Roman" w:hAnsi="Times New Roman" w:cs="Times New Roman"/>
          <w:color w:val="000000" w:themeColor="text1"/>
          <w:szCs w:val="21"/>
        </w:rPr>
        <w:t xml:space="preserve">ap </w:t>
      </w:r>
      <w:r>
        <w:rPr>
          <w:rFonts w:ascii="Times New Roman" w:hAnsi="Times New Roman" w:cs="Times New Roman"/>
          <w:color w:val="000000" w:themeColor="text1"/>
          <w:szCs w:val="21"/>
        </w:rPr>
        <w:t>V</w:t>
      </w:r>
      <w:r w:rsidRPr="00BA1A2C">
        <w:rPr>
          <w:rFonts w:ascii="Times New Roman" w:hAnsi="Times New Roman" w:cs="Times New Roman"/>
          <w:color w:val="000000" w:themeColor="text1"/>
          <w:szCs w:val="21"/>
        </w:rPr>
        <w:t>ideo</w:t>
      </w:r>
      <w:r w:rsidR="00675A30" w:rsidRPr="00675A30">
        <w:rPr>
          <w:rFonts w:ascii="Times New Roman" w:hAnsi="Times New Roman" w:cs="Times New Roman"/>
          <w:color w:val="000000" w:themeColor="text1"/>
          <w:szCs w:val="21"/>
        </w:rPr>
        <w:t xml:space="preserve"> </w:t>
      </w:r>
      <w:r w:rsidR="00675A30">
        <w:rPr>
          <w:rFonts w:ascii="Times New Roman" w:hAnsi="Times New Roman" w:cs="Times New Roman"/>
          <w:color w:val="000000" w:themeColor="text1"/>
          <w:szCs w:val="21"/>
        </w:rPr>
        <w:t>S</w:t>
      </w:r>
      <w:r w:rsidR="00675A30" w:rsidRPr="00BA1A2C">
        <w:rPr>
          <w:rFonts w:ascii="Times New Roman" w:hAnsi="Times New Roman" w:cs="Times New Roman"/>
          <w:color w:val="000000" w:themeColor="text1"/>
          <w:szCs w:val="21"/>
        </w:rPr>
        <w:t>eries</w:t>
      </w:r>
    </w:p>
    <w:p w14:paraId="28EBEC1F" w14:textId="77777777" w:rsidR="008D254A" w:rsidRDefault="008D254A" w:rsidP="002C6488">
      <w:pPr>
        <w:rPr>
          <w:rFonts w:ascii="Times New Roman" w:hAnsi="Times New Roman" w:cs="Times New Roman"/>
          <w:noProof/>
        </w:rPr>
      </w:pPr>
    </w:p>
    <w:p w14:paraId="1B4E20A6" w14:textId="4261CEDC" w:rsidR="008D254A" w:rsidRDefault="008D254A" w:rsidP="008D254A">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02834F5C" wp14:editId="113E2348">
            <wp:extent cx="4175859" cy="230611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13516" b="15360"/>
                    <a:stretch/>
                  </pic:blipFill>
                  <pic:spPr bwMode="auto">
                    <a:xfrm>
                      <a:off x="0" y="0"/>
                      <a:ext cx="4175859" cy="2306117"/>
                    </a:xfrm>
                    <a:prstGeom prst="rect">
                      <a:avLst/>
                    </a:prstGeom>
                    <a:noFill/>
                    <a:ln>
                      <a:noFill/>
                    </a:ln>
                    <a:extLst>
                      <a:ext uri="{53640926-AAD7-44D8-BBD7-CCE9431645EC}">
                        <a14:shadowObscured xmlns:a14="http://schemas.microsoft.com/office/drawing/2010/main"/>
                      </a:ext>
                    </a:extLst>
                  </pic:spPr>
                </pic:pic>
              </a:graphicData>
            </a:graphic>
          </wp:inline>
        </w:drawing>
      </w:r>
    </w:p>
    <w:p w14:paraId="3D49B7CC" w14:textId="1BB86BEA" w:rsidR="008D254A" w:rsidRDefault="008D254A" w:rsidP="008D254A">
      <w:pPr>
        <w:jc w:val="center"/>
        <w:rPr>
          <w:rFonts w:ascii="Times New Roman" w:hAnsi="Times New Roman" w:cs="Times New Roman"/>
        </w:rPr>
      </w:pPr>
      <w:r>
        <w:rPr>
          <w:rFonts w:ascii="Times New Roman" w:hAnsi="Times New Roman" w:cs="Times New Roman" w:hint="eastAsia"/>
        </w:rPr>
        <w:t>图</w:t>
      </w:r>
      <w:r w:rsidR="00E50181">
        <w:rPr>
          <w:rFonts w:ascii="Times New Roman" w:hAnsi="Times New Roman" w:cs="Times New Roman"/>
        </w:rPr>
        <w:t>10</w:t>
      </w:r>
      <w:r>
        <w:rPr>
          <w:rFonts w:ascii="Times New Roman" w:hAnsi="Times New Roman" w:cs="Times New Roman"/>
        </w:rPr>
        <w:t xml:space="preserve"> </w:t>
      </w:r>
      <w:r>
        <w:rPr>
          <w:rFonts w:ascii="Times New Roman" w:hAnsi="Times New Roman" w:cs="Times New Roman" w:hint="eastAsia"/>
        </w:rPr>
        <w:t>故事地图示意图</w:t>
      </w:r>
    </w:p>
    <w:p w14:paraId="1522415D" w14:textId="4F53B782" w:rsidR="0062167A" w:rsidRDefault="0062167A" w:rsidP="008D254A">
      <w:pPr>
        <w:jc w:val="center"/>
        <w:rPr>
          <w:noProof/>
        </w:rPr>
      </w:pPr>
      <w:r w:rsidRPr="00FF1AA6">
        <w:rPr>
          <w:rFonts w:ascii="Times New Roman" w:hAnsi="Times New Roman" w:cs="Times New Roman"/>
          <w:color w:val="000000" w:themeColor="text1"/>
          <w:szCs w:val="21"/>
        </w:rPr>
        <w:t>Fig.</w:t>
      </w:r>
      <w:r w:rsidR="00675A30">
        <w:rPr>
          <w:rFonts w:ascii="Times New Roman" w:hAnsi="Times New Roman" w:cs="Times New Roman"/>
          <w:color w:val="000000" w:themeColor="text1"/>
          <w:szCs w:val="21"/>
        </w:rPr>
        <w:t>1</w:t>
      </w:r>
      <w:r w:rsidR="00E50181">
        <w:rPr>
          <w:rFonts w:ascii="Times New Roman" w:hAnsi="Times New Roman" w:cs="Times New Roman"/>
          <w:color w:val="000000" w:themeColor="text1"/>
          <w:szCs w:val="21"/>
        </w:rPr>
        <w:t>0</w:t>
      </w:r>
      <w:r>
        <w:rPr>
          <w:rFonts w:ascii="Times New Roman" w:hAnsi="Times New Roman" w:cs="Times New Roman"/>
          <w:color w:val="000000" w:themeColor="text1"/>
          <w:szCs w:val="21"/>
        </w:rPr>
        <w:t xml:space="preserve"> </w:t>
      </w:r>
      <w:r w:rsidRPr="00BA1A2C">
        <w:rPr>
          <w:rFonts w:ascii="Times New Roman" w:hAnsi="Times New Roman" w:cs="Times New Roman"/>
          <w:color w:val="000000" w:themeColor="text1"/>
          <w:szCs w:val="21"/>
        </w:rPr>
        <w:t xml:space="preserve">Story </w:t>
      </w:r>
      <w:r>
        <w:rPr>
          <w:rFonts w:ascii="Times New Roman" w:hAnsi="Times New Roman" w:cs="Times New Roman"/>
          <w:color w:val="000000" w:themeColor="text1"/>
          <w:szCs w:val="21"/>
        </w:rPr>
        <w:t>M</w:t>
      </w:r>
      <w:r w:rsidRPr="00BA1A2C">
        <w:rPr>
          <w:rFonts w:ascii="Times New Roman" w:hAnsi="Times New Roman" w:cs="Times New Roman"/>
          <w:color w:val="000000" w:themeColor="text1"/>
          <w:szCs w:val="21"/>
        </w:rPr>
        <w:t>ap</w:t>
      </w:r>
      <w:r>
        <w:rPr>
          <w:rFonts w:ascii="Times New Roman" w:hAnsi="Times New Roman" w:cs="Times New Roman"/>
          <w:color w:val="000000" w:themeColor="text1"/>
          <w:szCs w:val="21"/>
        </w:rPr>
        <w:t xml:space="preserve"> V</w:t>
      </w:r>
      <w:r w:rsidRPr="00BA1A2C">
        <w:rPr>
          <w:rFonts w:ascii="Times New Roman" w:hAnsi="Times New Roman" w:cs="Times New Roman"/>
          <w:color w:val="000000" w:themeColor="text1"/>
          <w:szCs w:val="21"/>
        </w:rPr>
        <w:t>ideo</w:t>
      </w:r>
      <w:r w:rsidR="00675A30">
        <w:rPr>
          <w:rFonts w:ascii="Times New Roman" w:hAnsi="Times New Roman" w:cs="Times New Roman"/>
          <w:color w:val="000000" w:themeColor="text1"/>
          <w:szCs w:val="21"/>
        </w:rPr>
        <w:t xml:space="preserve"> Example</w:t>
      </w:r>
      <w:r>
        <w:rPr>
          <w:rFonts w:ascii="Times New Roman" w:hAnsi="Times New Roman" w:cs="Times New Roman"/>
          <w:color w:val="000000" w:themeColor="text1"/>
          <w:szCs w:val="21"/>
        </w:rPr>
        <w:t xml:space="preserve">  </w:t>
      </w:r>
    </w:p>
    <w:p w14:paraId="5FB51F8B" w14:textId="5595989A" w:rsidR="002C6488" w:rsidRPr="001061EE" w:rsidRDefault="002C6488" w:rsidP="002C6488">
      <w:pPr>
        <w:ind w:firstLineChars="200" w:firstLine="420"/>
        <w:rPr>
          <w:rFonts w:ascii="宋体" w:eastAsia="宋体" w:hAnsi="宋体"/>
        </w:rPr>
      </w:pPr>
      <w:r w:rsidRPr="001061EE">
        <w:rPr>
          <w:rFonts w:ascii="宋体" w:eastAsia="宋体" w:hAnsi="宋体" w:hint="eastAsia"/>
        </w:rPr>
        <w:t>（</w:t>
      </w:r>
      <w:r>
        <w:rPr>
          <w:rFonts w:ascii="宋体" w:eastAsia="宋体" w:hAnsi="宋体"/>
        </w:rPr>
        <w:t>4</w:t>
      </w:r>
      <w:r w:rsidRPr="001061EE">
        <w:rPr>
          <w:rFonts w:ascii="宋体" w:eastAsia="宋体" w:hAnsi="宋体" w:hint="eastAsia"/>
        </w:rPr>
        <w:t>）数据上传模块</w:t>
      </w:r>
      <w:r>
        <w:rPr>
          <w:rFonts w:ascii="宋体" w:eastAsia="宋体" w:hAnsi="宋体" w:hint="eastAsia"/>
        </w:rPr>
        <w:t>（图</w:t>
      </w:r>
      <w:r>
        <w:rPr>
          <w:rFonts w:ascii="Times New Roman" w:eastAsia="宋体" w:hAnsi="Times New Roman" w:cs="Times New Roman" w:hint="eastAsia"/>
        </w:rPr>
        <w:t>1</w:t>
      </w:r>
      <w:r w:rsidR="00E50181">
        <w:rPr>
          <w:rFonts w:ascii="Times New Roman" w:eastAsia="宋体" w:hAnsi="Times New Roman" w:cs="Times New Roman"/>
        </w:rPr>
        <w:t>1</w:t>
      </w:r>
      <w:r>
        <w:rPr>
          <w:rFonts w:ascii="宋体" w:eastAsia="宋体" w:hAnsi="宋体" w:hint="eastAsia"/>
        </w:rPr>
        <w:t>）</w:t>
      </w:r>
      <w:r w:rsidRPr="001061EE">
        <w:rPr>
          <w:rFonts w:ascii="宋体" w:eastAsia="宋体" w:hAnsi="宋体" w:hint="eastAsia"/>
        </w:rPr>
        <w:t>允许用户上传自己的资料，包括评论、著作、译作、科技论文、重要人物、其他等和老子思想相关的信息，</w:t>
      </w:r>
      <w:r>
        <w:rPr>
          <w:rFonts w:ascii="宋体" w:eastAsia="宋体" w:hAnsi="宋体" w:hint="eastAsia"/>
        </w:rPr>
        <w:t>用于</w:t>
      </w:r>
      <w:r w:rsidRPr="001061EE">
        <w:rPr>
          <w:rFonts w:ascii="宋体" w:eastAsia="宋体" w:hAnsi="宋体" w:hint="eastAsia"/>
        </w:rPr>
        <w:t>丰富系统的资料储备</w:t>
      </w:r>
      <w:r>
        <w:rPr>
          <w:rFonts w:ascii="宋体" w:eastAsia="宋体" w:hAnsi="宋体" w:hint="eastAsia"/>
        </w:rPr>
        <w:t>。</w:t>
      </w:r>
    </w:p>
    <w:p w14:paraId="433CBD31" w14:textId="77777777" w:rsidR="004879BF" w:rsidRPr="00162C75" w:rsidRDefault="004879BF" w:rsidP="004879BF">
      <w:pPr>
        <w:spacing w:line="360" w:lineRule="auto"/>
        <w:jc w:val="center"/>
      </w:pPr>
      <w:r>
        <w:rPr>
          <w:noProof/>
        </w:rPr>
        <w:drawing>
          <wp:inline distT="0" distB="0" distL="0" distR="0" wp14:anchorId="2CE9F2DE" wp14:editId="5F256719">
            <wp:extent cx="4320000" cy="2099148"/>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0000" cy="2099148"/>
                    </a:xfrm>
                    <a:prstGeom prst="rect">
                      <a:avLst/>
                    </a:prstGeom>
                  </pic:spPr>
                </pic:pic>
              </a:graphicData>
            </a:graphic>
          </wp:inline>
        </w:drawing>
      </w:r>
    </w:p>
    <w:p w14:paraId="3E6BF4A2" w14:textId="58FB3737" w:rsidR="002E4E08" w:rsidRPr="00FF1AA6" w:rsidRDefault="002E4E08" w:rsidP="002E4E08">
      <w:pPr>
        <w:ind w:firstLine="480"/>
        <w:jc w:val="center"/>
        <w:rPr>
          <w:rFonts w:ascii="宋体" w:eastAsia="宋体" w:hAnsi="宋体"/>
          <w:szCs w:val="21"/>
        </w:rPr>
      </w:pPr>
      <w:r w:rsidRPr="00FF1AA6">
        <w:rPr>
          <w:rFonts w:ascii="宋体" w:eastAsia="宋体" w:hAnsi="宋体" w:hint="eastAsia"/>
          <w:szCs w:val="21"/>
        </w:rPr>
        <w:t>图</w:t>
      </w:r>
      <w:r>
        <w:rPr>
          <w:rFonts w:ascii="Times New Roman" w:eastAsia="宋体" w:hAnsi="Times New Roman" w:cs="Times New Roman"/>
          <w:szCs w:val="21"/>
        </w:rPr>
        <w:t>1</w:t>
      </w:r>
      <w:r w:rsidR="00E50181">
        <w:rPr>
          <w:rFonts w:ascii="Times New Roman" w:eastAsia="宋体" w:hAnsi="Times New Roman" w:cs="Times New Roman"/>
          <w:szCs w:val="21"/>
        </w:rPr>
        <w:t>1</w:t>
      </w:r>
      <w:r w:rsidRPr="00FF1AA6">
        <w:rPr>
          <w:rFonts w:ascii="宋体" w:eastAsia="宋体" w:hAnsi="宋体"/>
          <w:szCs w:val="21"/>
        </w:rPr>
        <w:t xml:space="preserve"> </w:t>
      </w:r>
      <w:r>
        <w:rPr>
          <w:rFonts w:ascii="宋体" w:eastAsia="宋体" w:hAnsi="宋体" w:hint="eastAsia"/>
          <w:szCs w:val="21"/>
        </w:rPr>
        <w:t>数据上传</w:t>
      </w:r>
    </w:p>
    <w:p w14:paraId="2A413EDF" w14:textId="72BF60F2" w:rsidR="004879BF" w:rsidRPr="00675A30" w:rsidRDefault="002E4E08" w:rsidP="00675A30">
      <w:pPr>
        <w:jc w:val="center"/>
        <w:rPr>
          <w:rFonts w:ascii="Times New Roman" w:hAnsi="Times New Roman" w:cs="Times New Roman"/>
        </w:rPr>
      </w:pPr>
      <w:r w:rsidRPr="00FF1AA6">
        <w:rPr>
          <w:rFonts w:ascii="Times New Roman" w:hAnsi="Times New Roman" w:cs="Times New Roman"/>
          <w:color w:val="000000" w:themeColor="text1"/>
          <w:szCs w:val="21"/>
        </w:rPr>
        <w:t>Fig.</w:t>
      </w:r>
      <w:r>
        <w:rPr>
          <w:rFonts w:ascii="Times New Roman" w:hAnsi="Times New Roman" w:cs="Times New Roman"/>
          <w:color w:val="000000" w:themeColor="text1"/>
          <w:szCs w:val="21"/>
        </w:rPr>
        <w:t>1</w:t>
      </w:r>
      <w:r w:rsidR="00E50181">
        <w:rPr>
          <w:rFonts w:ascii="Times New Roman" w:hAnsi="Times New Roman" w:cs="Times New Roman"/>
          <w:color w:val="000000" w:themeColor="text1"/>
          <w:szCs w:val="21"/>
        </w:rPr>
        <w:t>1</w:t>
      </w:r>
      <w:r w:rsidRPr="00FF1AA6">
        <w:rPr>
          <w:rFonts w:ascii="Times New Roman" w:hAnsi="Times New Roman" w:cs="Times New Roman"/>
          <w:color w:val="000000" w:themeColor="text1"/>
          <w:szCs w:val="21"/>
        </w:rPr>
        <w:t xml:space="preserve"> </w:t>
      </w:r>
      <w:r>
        <w:rPr>
          <w:rFonts w:ascii="Times New Roman" w:hAnsi="Times New Roman" w:cs="Times New Roman"/>
          <w:color w:val="000000" w:themeColor="text1"/>
          <w:szCs w:val="21"/>
        </w:rPr>
        <w:t>Data U</w:t>
      </w:r>
      <w:r>
        <w:rPr>
          <w:rFonts w:ascii="Times New Roman" w:hAnsi="Times New Roman" w:cs="Times New Roman" w:hint="eastAsia"/>
          <w:color w:val="000000" w:themeColor="text1"/>
          <w:szCs w:val="21"/>
        </w:rPr>
        <w:t>pload</w:t>
      </w:r>
    </w:p>
    <w:p w14:paraId="1E8B2C3D" w14:textId="77777777" w:rsidR="00312D9F" w:rsidRPr="00312D9F" w:rsidRDefault="00312D9F" w:rsidP="00312D9F">
      <w:pPr>
        <w:jc w:val="center"/>
        <w:rPr>
          <w:rFonts w:ascii="Times New Roman" w:hAnsi="Times New Roman" w:cs="Times New Roman"/>
        </w:rPr>
      </w:pPr>
    </w:p>
    <w:p w14:paraId="403834F7" w14:textId="2AF084E9" w:rsidR="00B204F7" w:rsidRPr="00765027" w:rsidRDefault="00762D9F" w:rsidP="00765027">
      <w:pPr>
        <w:pStyle w:val="2"/>
        <w:tabs>
          <w:tab w:val="left" w:pos="576"/>
        </w:tabs>
        <w:spacing w:before="0" w:after="0" w:line="240" w:lineRule="auto"/>
        <w:rPr>
          <w:rFonts w:cs="Times New Roman"/>
          <w:color w:val="auto"/>
          <w:sz w:val="21"/>
          <w:szCs w:val="21"/>
          <w:lang w:eastAsia="zh-CN"/>
        </w:rPr>
      </w:pPr>
      <w:r w:rsidRPr="00765027">
        <w:rPr>
          <w:rFonts w:cs="Times New Roman"/>
          <w:color w:val="auto"/>
          <w:sz w:val="21"/>
          <w:szCs w:val="21"/>
          <w:lang w:eastAsia="zh-CN"/>
        </w:rPr>
        <w:t>4</w:t>
      </w:r>
      <w:r w:rsidR="00B204F7" w:rsidRPr="00765027">
        <w:rPr>
          <w:rFonts w:cs="Times New Roman"/>
          <w:color w:val="auto"/>
          <w:sz w:val="21"/>
          <w:szCs w:val="21"/>
          <w:lang w:eastAsia="zh-CN"/>
        </w:rPr>
        <w:t xml:space="preserve"> </w:t>
      </w:r>
      <w:r w:rsidR="00B204F7" w:rsidRPr="00765027">
        <w:rPr>
          <w:rFonts w:cs="Times New Roman" w:hint="eastAsia"/>
          <w:color w:val="auto"/>
          <w:sz w:val="21"/>
          <w:szCs w:val="21"/>
          <w:lang w:eastAsia="zh-CN"/>
        </w:rPr>
        <w:t>结语</w:t>
      </w:r>
    </w:p>
    <w:p w14:paraId="57A93226" w14:textId="2F8CF862" w:rsidR="00942FB6" w:rsidRPr="00312D9F" w:rsidRDefault="0024320A" w:rsidP="00675A30">
      <w:pPr>
        <w:autoSpaceDE w:val="0"/>
        <w:autoSpaceDN w:val="0"/>
        <w:spacing w:line="328" w:lineRule="atLeast"/>
        <w:ind w:firstLineChars="200" w:firstLine="420"/>
        <w:jc w:val="left"/>
        <w:rPr>
          <w:rFonts w:ascii="宋体" w:eastAsia="宋体" w:hAnsi="宋体"/>
        </w:rPr>
      </w:pPr>
      <w:r w:rsidRPr="00312D9F">
        <w:rPr>
          <w:rFonts w:ascii="宋体" w:eastAsia="宋体" w:hAnsi="宋体" w:hint="eastAsia"/>
        </w:rPr>
        <w:t>本文所展示的老子思想</w:t>
      </w:r>
      <w:r w:rsidR="006E727B">
        <w:rPr>
          <w:rFonts w:ascii="宋体" w:eastAsia="宋体" w:hAnsi="宋体" w:hint="eastAsia"/>
        </w:rPr>
        <w:t>全球</w:t>
      </w:r>
      <w:r w:rsidRPr="00312D9F">
        <w:rPr>
          <w:rFonts w:ascii="宋体" w:eastAsia="宋体" w:hAnsi="宋体" w:hint="eastAsia"/>
        </w:rPr>
        <w:t>传播系统主要</w:t>
      </w:r>
      <w:r w:rsidR="00C37903" w:rsidRPr="00312D9F">
        <w:rPr>
          <w:rFonts w:ascii="宋体" w:eastAsia="宋体" w:hAnsi="宋体" w:hint="eastAsia"/>
        </w:rPr>
        <w:t>利用已有的历史资料、出版物、现代媒体的数据，从大量文本、图片中</w:t>
      </w:r>
      <w:r w:rsidRPr="00312D9F">
        <w:rPr>
          <w:rFonts w:ascii="宋体" w:eastAsia="宋体" w:hAnsi="宋体" w:hint="eastAsia"/>
        </w:rPr>
        <w:t>构建老子思想时空数据</w:t>
      </w:r>
      <w:r w:rsidR="00C37903" w:rsidRPr="00312D9F">
        <w:rPr>
          <w:rFonts w:ascii="宋体" w:eastAsia="宋体" w:hAnsi="宋体" w:hint="eastAsia"/>
        </w:rPr>
        <w:t>库</w:t>
      </w:r>
      <w:r w:rsidRPr="00312D9F">
        <w:rPr>
          <w:rFonts w:ascii="宋体" w:eastAsia="宋体" w:hAnsi="宋体" w:hint="eastAsia"/>
        </w:rPr>
        <w:t>，借助</w:t>
      </w:r>
      <w:proofErr w:type="spellStart"/>
      <w:r w:rsidRPr="00312D9F">
        <w:rPr>
          <w:rFonts w:ascii="Times New Roman" w:eastAsia="宋体" w:hAnsi="Times New Roman" w:cs="Times New Roman"/>
        </w:rPr>
        <w:t>WebGIS</w:t>
      </w:r>
      <w:proofErr w:type="spellEnd"/>
      <w:r w:rsidRPr="00312D9F">
        <w:rPr>
          <w:rFonts w:ascii="宋体" w:eastAsia="宋体" w:hAnsi="宋体" w:hint="eastAsia"/>
        </w:rPr>
        <w:t>技术开发老子思想</w:t>
      </w:r>
      <w:r w:rsidRPr="00312D9F">
        <w:rPr>
          <w:rFonts w:ascii="Times New Roman" w:eastAsia="宋体" w:hAnsi="Times New Roman" w:cs="Times New Roman"/>
        </w:rPr>
        <w:t>GIS</w:t>
      </w:r>
      <w:r w:rsidRPr="00312D9F">
        <w:rPr>
          <w:rFonts w:ascii="宋体" w:eastAsia="宋体" w:hAnsi="宋体" w:hint="eastAsia"/>
        </w:rPr>
        <w:t>平台，从全球、区域及国家（或地区）等多尺度视角，结合空间分析技术对老子思想全球传播及演化路径进行可视化展示</w:t>
      </w:r>
      <w:r w:rsidR="00C37903" w:rsidRPr="00312D9F">
        <w:rPr>
          <w:rFonts w:ascii="宋体" w:eastAsia="宋体" w:hAnsi="宋体" w:hint="eastAsia"/>
        </w:rPr>
        <w:t>，将故事、历史与G</w:t>
      </w:r>
      <w:r w:rsidR="00C37903" w:rsidRPr="00312D9F">
        <w:rPr>
          <w:rFonts w:ascii="宋体" w:eastAsia="宋体" w:hAnsi="宋体"/>
        </w:rPr>
        <w:t>IS</w:t>
      </w:r>
      <w:r w:rsidR="00C37903" w:rsidRPr="00312D9F">
        <w:rPr>
          <w:rFonts w:ascii="宋体" w:eastAsia="宋体" w:hAnsi="宋体" w:hint="eastAsia"/>
        </w:rPr>
        <w:t>融合在一起，运用时间轴、交互场景设计、动态符号等表达方式讲述老子思想的传播故事，以期实现</w:t>
      </w:r>
      <w:r w:rsidR="00675A30">
        <w:rPr>
          <w:rFonts w:ascii="宋体" w:eastAsia="宋体" w:hAnsi="宋体" w:hint="eastAsia"/>
        </w:rPr>
        <w:t>同时面向专业人员和大众的</w:t>
      </w:r>
      <w:r w:rsidR="00C37903" w:rsidRPr="00312D9F">
        <w:rPr>
          <w:rFonts w:ascii="宋体" w:eastAsia="宋体" w:hAnsi="宋体" w:hint="eastAsia"/>
        </w:rPr>
        <w:t>老子思想</w:t>
      </w:r>
      <w:r w:rsidR="00675A30">
        <w:rPr>
          <w:rFonts w:ascii="宋体" w:eastAsia="宋体" w:hAnsi="宋体" w:hint="eastAsia"/>
        </w:rPr>
        <w:t>研究、学习和传播</w:t>
      </w:r>
      <w:r w:rsidR="00C37903" w:rsidRPr="00312D9F">
        <w:rPr>
          <w:rFonts w:ascii="宋体" w:eastAsia="宋体" w:hAnsi="宋体" w:hint="eastAsia"/>
        </w:rPr>
        <w:t>的目的</w:t>
      </w:r>
      <w:r w:rsidR="00675A30">
        <w:rPr>
          <w:rFonts w:ascii="宋体" w:eastAsia="宋体" w:hAnsi="宋体" w:hint="eastAsia"/>
        </w:rPr>
        <w:t>，</w:t>
      </w:r>
      <w:r w:rsidR="00942FB6" w:rsidRPr="00312D9F">
        <w:rPr>
          <w:rFonts w:ascii="宋体" w:eastAsia="宋体" w:hAnsi="宋体" w:hint="eastAsia"/>
        </w:rPr>
        <w:t>为</w:t>
      </w:r>
      <w:r w:rsidR="00675A30">
        <w:rPr>
          <w:rFonts w:ascii="宋体" w:eastAsia="宋体" w:hAnsi="宋体" w:hint="eastAsia"/>
        </w:rPr>
        <w:t>传统哲学思想的相关研究</w:t>
      </w:r>
      <w:r w:rsidR="00942FB6" w:rsidRPr="00312D9F">
        <w:rPr>
          <w:rFonts w:ascii="宋体" w:eastAsia="宋体" w:hAnsi="宋体" w:hint="eastAsia"/>
        </w:rPr>
        <w:t>提供地理学的新视角。</w:t>
      </w:r>
    </w:p>
    <w:p w14:paraId="6888F913" w14:textId="69C82ABC" w:rsidR="00B204F7" w:rsidRPr="00675A30" w:rsidRDefault="00B204F7"/>
    <w:p w14:paraId="3F1C7086" w14:textId="4399C10D" w:rsidR="00B204F7" w:rsidRDefault="00B204F7"/>
    <w:p w14:paraId="7C8FE729" w14:textId="0BA104AB" w:rsidR="00312D9F" w:rsidRDefault="00312D9F"/>
    <w:p w14:paraId="653ABA0D" w14:textId="2BC918CD" w:rsidR="00B204F7" w:rsidRPr="00765027" w:rsidRDefault="00312D9F" w:rsidP="00765027">
      <w:pPr>
        <w:pStyle w:val="2"/>
        <w:tabs>
          <w:tab w:val="left" w:pos="576"/>
        </w:tabs>
        <w:spacing w:before="0" w:after="0" w:line="240" w:lineRule="auto"/>
        <w:rPr>
          <w:rFonts w:cs="Times New Roman"/>
          <w:color w:val="auto"/>
          <w:sz w:val="21"/>
          <w:szCs w:val="21"/>
          <w:lang w:eastAsia="zh-CN"/>
        </w:rPr>
      </w:pPr>
      <w:r w:rsidRPr="00765027">
        <w:rPr>
          <w:rFonts w:cs="Times New Roman" w:hint="eastAsia"/>
          <w:color w:val="auto"/>
          <w:sz w:val="21"/>
          <w:szCs w:val="21"/>
          <w:lang w:eastAsia="zh-CN"/>
        </w:rPr>
        <w:t>参考文献</w:t>
      </w:r>
    </w:p>
    <w:p w14:paraId="1703A3B7" w14:textId="38BAFD75" w:rsidR="007A0072" w:rsidRPr="00E514B1" w:rsidRDefault="00312D9F" w:rsidP="00E465F4">
      <w:pPr>
        <w:snapToGrid w:val="0"/>
        <w:rPr>
          <w:rFonts w:ascii="Times New Roman" w:eastAsia="宋体" w:hAnsi="Times New Roman" w:cs="Times New Roman"/>
          <w:color w:val="222222"/>
          <w:kern w:val="0"/>
          <w:sz w:val="18"/>
          <w:szCs w:val="18"/>
        </w:rPr>
      </w:pPr>
      <w:r w:rsidRPr="00312D9F">
        <w:rPr>
          <w:rFonts w:ascii="Times New Roman" w:eastAsia="宋体" w:hAnsi="Times New Roman" w:cs="Times New Roman"/>
          <w:szCs w:val="18"/>
        </w:rPr>
        <w:t>[1]</w:t>
      </w:r>
      <w:r w:rsidRPr="00312D9F">
        <w:rPr>
          <w:rFonts w:ascii="Times New Roman" w:eastAsia="宋体" w:hAnsi="Times New Roman" w:cs="Times New Roman"/>
          <w:sz w:val="18"/>
          <w:szCs w:val="18"/>
        </w:rPr>
        <w:t xml:space="preserve"> </w:t>
      </w:r>
      <w:r w:rsidR="007A0072" w:rsidRPr="00E514B1">
        <w:rPr>
          <w:rFonts w:ascii="Times New Roman" w:eastAsia="宋体" w:hAnsi="Times New Roman" w:cs="Times New Roman"/>
          <w:color w:val="222222"/>
          <w:kern w:val="0"/>
          <w:sz w:val="18"/>
          <w:szCs w:val="18"/>
        </w:rPr>
        <w:t>张萍</w:t>
      </w:r>
      <w:r w:rsidR="007A0072" w:rsidRPr="00E514B1">
        <w:rPr>
          <w:rFonts w:ascii="Times New Roman" w:eastAsia="宋体" w:hAnsi="Times New Roman" w:cs="Times New Roman"/>
          <w:color w:val="222222"/>
          <w:kern w:val="0"/>
          <w:sz w:val="18"/>
          <w:szCs w:val="18"/>
        </w:rPr>
        <w:t>.</w:t>
      </w:r>
      <w:r w:rsidR="007A0072" w:rsidRPr="00E514B1">
        <w:rPr>
          <w:rFonts w:ascii="Times New Roman" w:eastAsia="宋体" w:hAnsi="Times New Roman" w:cs="Times New Roman"/>
          <w:color w:val="222222"/>
          <w:kern w:val="0"/>
          <w:sz w:val="18"/>
          <w:szCs w:val="18"/>
        </w:rPr>
        <w:t>地理信息系统</w:t>
      </w:r>
      <w:r w:rsidR="007A0072" w:rsidRPr="00E514B1">
        <w:rPr>
          <w:rFonts w:ascii="Times New Roman" w:eastAsia="宋体" w:hAnsi="Times New Roman" w:cs="Times New Roman"/>
          <w:color w:val="222222"/>
          <w:kern w:val="0"/>
          <w:sz w:val="18"/>
          <w:szCs w:val="18"/>
        </w:rPr>
        <w:t>(GIS)</w:t>
      </w:r>
      <w:r w:rsidR="007A0072" w:rsidRPr="00E514B1">
        <w:rPr>
          <w:rFonts w:ascii="Times New Roman" w:eastAsia="宋体" w:hAnsi="Times New Roman" w:cs="Times New Roman"/>
          <w:color w:val="222222"/>
          <w:kern w:val="0"/>
          <w:sz w:val="18"/>
          <w:szCs w:val="18"/>
        </w:rPr>
        <w:t>与中国历史研究</w:t>
      </w:r>
      <w:r w:rsidR="007A0072" w:rsidRPr="00E514B1">
        <w:rPr>
          <w:rFonts w:ascii="Times New Roman" w:eastAsia="宋体" w:hAnsi="Times New Roman" w:cs="Times New Roman"/>
          <w:color w:val="222222"/>
          <w:kern w:val="0"/>
          <w:sz w:val="18"/>
          <w:szCs w:val="18"/>
        </w:rPr>
        <w:t>[J].</w:t>
      </w:r>
      <w:r w:rsidR="007A0072" w:rsidRPr="00E514B1">
        <w:rPr>
          <w:rFonts w:ascii="Times New Roman" w:eastAsia="宋体" w:hAnsi="Times New Roman" w:cs="Times New Roman"/>
          <w:color w:val="222222"/>
          <w:kern w:val="0"/>
          <w:sz w:val="18"/>
          <w:szCs w:val="18"/>
        </w:rPr>
        <w:t>史学理论研究</w:t>
      </w:r>
      <w:r w:rsidR="007A0072" w:rsidRPr="00E514B1">
        <w:rPr>
          <w:rFonts w:ascii="Times New Roman" w:eastAsia="宋体" w:hAnsi="Times New Roman" w:cs="Times New Roman"/>
          <w:color w:val="222222"/>
          <w:kern w:val="0"/>
          <w:sz w:val="18"/>
          <w:szCs w:val="18"/>
        </w:rPr>
        <w:t xml:space="preserve">,2018(02):35-47+158. </w:t>
      </w:r>
    </w:p>
    <w:p w14:paraId="4354DAFD" w14:textId="12B66914" w:rsidR="00312D9F" w:rsidRPr="00312D9F" w:rsidRDefault="00312D9F" w:rsidP="00E465F4">
      <w:pPr>
        <w:snapToGrid w:val="0"/>
        <w:rPr>
          <w:rFonts w:ascii="Times New Roman" w:eastAsia="宋体" w:hAnsi="Times New Roman" w:cs="Times New Roman"/>
          <w:color w:val="222222"/>
          <w:kern w:val="0"/>
          <w:sz w:val="18"/>
          <w:szCs w:val="18"/>
        </w:rPr>
      </w:pPr>
      <w:r w:rsidRPr="00312D9F">
        <w:rPr>
          <w:rFonts w:ascii="Times New Roman" w:eastAsia="宋体" w:hAnsi="Times New Roman" w:cs="Times New Roman"/>
          <w:szCs w:val="18"/>
        </w:rPr>
        <w:t>[2]</w:t>
      </w:r>
      <w:r w:rsidRPr="00312D9F">
        <w:rPr>
          <w:rFonts w:ascii="Times New Roman" w:eastAsia="宋体" w:hAnsi="Times New Roman" w:cs="Times New Roman"/>
          <w:sz w:val="18"/>
          <w:szCs w:val="18"/>
        </w:rPr>
        <w:t xml:space="preserve"> </w:t>
      </w:r>
      <w:r w:rsidR="00E514B1" w:rsidRPr="00E514B1">
        <w:rPr>
          <w:rFonts w:ascii="Times New Roman" w:eastAsia="宋体" w:hAnsi="Times New Roman" w:cs="Times New Roman"/>
          <w:color w:val="222222"/>
          <w:kern w:val="0"/>
          <w:sz w:val="18"/>
          <w:szCs w:val="18"/>
        </w:rPr>
        <w:t>庞超</w:t>
      </w:r>
      <w:r w:rsidR="00E514B1" w:rsidRPr="00E514B1">
        <w:rPr>
          <w:rFonts w:ascii="Times New Roman" w:eastAsia="宋体" w:hAnsi="Times New Roman" w:cs="Times New Roman"/>
          <w:color w:val="222222"/>
          <w:kern w:val="0"/>
          <w:sz w:val="18"/>
          <w:szCs w:val="18"/>
        </w:rPr>
        <w:t xml:space="preserve">. </w:t>
      </w:r>
      <w:r w:rsidR="00E514B1" w:rsidRPr="00E514B1">
        <w:rPr>
          <w:rFonts w:ascii="Times New Roman" w:eastAsia="宋体" w:hAnsi="Times New Roman" w:cs="Times New Roman"/>
          <w:color w:val="222222"/>
          <w:kern w:val="0"/>
          <w:sz w:val="18"/>
          <w:szCs w:val="18"/>
        </w:rPr>
        <w:t>基于</w:t>
      </w:r>
      <w:r w:rsidR="00E514B1" w:rsidRPr="00E514B1">
        <w:rPr>
          <w:rFonts w:ascii="Times New Roman" w:eastAsia="宋体" w:hAnsi="Times New Roman" w:cs="Times New Roman"/>
          <w:color w:val="222222"/>
          <w:kern w:val="0"/>
          <w:sz w:val="18"/>
          <w:szCs w:val="18"/>
        </w:rPr>
        <w:t>Silverlight</w:t>
      </w:r>
      <w:r w:rsidR="00E514B1" w:rsidRPr="00E514B1">
        <w:rPr>
          <w:rFonts w:ascii="Times New Roman" w:eastAsia="宋体" w:hAnsi="Times New Roman" w:cs="Times New Roman"/>
          <w:color w:val="222222"/>
          <w:kern w:val="0"/>
          <w:sz w:val="18"/>
          <w:szCs w:val="18"/>
        </w:rPr>
        <w:t>的故事地图开发与实现</w:t>
      </w:r>
      <w:r w:rsidR="00E514B1" w:rsidRPr="00E514B1">
        <w:rPr>
          <w:rFonts w:ascii="Times New Roman" w:eastAsia="宋体" w:hAnsi="Times New Roman" w:cs="Times New Roman"/>
          <w:color w:val="222222"/>
          <w:kern w:val="0"/>
          <w:sz w:val="18"/>
          <w:szCs w:val="18"/>
        </w:rPr>
        <w:t>[D].</w:t>
      </w:r>
      <w:r w:rsidR="00E514B1" w:rsidRPr="00E514B1">
        <w:rPr>
          <w:rFonts w:ascii="Times New Roman" w:eastAsia="宋体" w:hAnsi="Times New Roman" w:cs="Times New Roman"/>
          <w:color w:val="222222"/>
          <w:kern w:val="0"/>
          <w:sz w:val="18"/>
          <w:szCs w:val="18"/>
        </w:rPr>
        <w:t>北京林业大学</w:t>
      </w:r>
      <w:r w:rsidR="00E514B1" w:rsidRPr="00E514B1">
        <w:rPr>
          <w:rFonts w:ascii="Times New Roman" w:eastAsia="宋体" w:hAnsi="Times New Roman" w:cs="Times New Roman"/>
          <w:color w:val="222222"/>
          <w:kern w:val="0"/>
          <w:sz w:val="18"/>
          <w:szCs w:val="18"/>
        </w:rPr>
        <w:t>,2015.</w:t>
      </w:r>
      <w:r w:rsidRPr="00312D9F">
        <w:rPr>
          <w:rFonts w:ascii="Times New Roman" w:eastAsia="宋体" w:hAnsi="Times New Roman" w:cs="Times New Roman"/>
          <w:color w:val="222222"/>
          <w:kern w:val="0"/>
          <w:sz w:val="18"/>
          <w:szCs w:val="18"/>
        </w:rPr>
        <w:t xml:space="preserve"> </w:t>
      </w:r>
    </w:p>
    <w:p w14:paraId="5CC92AD7" w14:textId="19BBC48C" w:rsidR="00312D9F" w:rsidRPr="00E514B1" w:rsidRDefault="00A32C3E" w:rsidP="00E465F4">
      <w:pPr>
        <w:rPr>
          <w:rFonts w:ascii="Times New Roman" w:eastAsia="宋体" w:hAnsi="Times New Roman" w:cs="Times New Roman"/>
          <w:sz w:val="18"/>
          <w:szCs w:val="18"/>
        </w:rPr>
      </w:pPr>
      <w:r w:rsidRPr="00312D9F">
        <w:rPr>
          <w:rFonts w:ascii="Times New Roman" w:eastAsia="宋体" w:hAnsi="Times New Roman" w:cs="Times New Roman"/>
          <w:szCs w:val="18"/>
        </w:rPr>
        <w:t>[</w:t>
      </w:r>
      <w:r w:rsidRPr="00E514B1">
        <w:rPr>
          <w:rFonts w:ascii="Times New Roman" w:eastAsia="宋体" w:hAnsi="Times New Roman" w:cs="Times New Roman"/>
          <w:szCs w:val="18"/>
        </w:rPr>
        <w:t>3</w:t>
      </w:r>
      <w:r w:rsidRPr="00312D9F">
        <w:rPr>
          <w:rFonts w:ascii="Times New Roman" w:eastAsia="宋体" w:hAnsi="Times New Roman" w:cs="Times New Roman"/>
          <w:szCs w:val="18"/>
        </w:rPr>
        <w:t>]</w:t>
      </w:r>
      <w:r w:rsidR="00E514B1" w:rsidRPr="00E514B1">
        <w:rPr>
          <w:rFonts w:ascii="Times New Roman" w:eastAsia="宋体" w:hAnsi="Times New Roman" w:cs="Times New Roman"/>
          <w:sz w:val="18"/>
          <w:szCs w:val="18"/>
        </w:rPr>
        <w:t xml:space="preserve"> </w:t>
      </w:r>
      <w:r w:rsidR="00E514B1" w:rsidRPr="00E514B1">
        <w:rPr>
          <w:rFonts w:ascii="Times New Roman" w:eastAsia="宋体" w:hAnsi="Times New Roman" w:cs="Times New Roman"/>
          <w:color w:val="333333"/>
          <w:sz w:val="18"/>
          <w:szCs w:val="18"/>
          <w:shd w:val="clear" w:color="auto" w:fill="FFFFFF"/>
        </w:rPr>
        <w:t>王大学</w:t>
      </w:r>
      <w:r w:rsidR="00E514B1" w:rsidRPr="00E514B1">
        <w:rPr>
          <w:rFonts w:ascii="Times New Roman" w:eastAsia="宋体" w:hAnsi="Times New Roman" w:cs="Times New Roman"/>
          <w:color w:val="333333"/>
          <w:sz w:val="18"/>
          <w:szCs w:val="18"/>
          <w:shd w:val="clear" w:color="auto" w:fill="FFFFFF"/>
        </w:rPr>
        <w:t>.</w:t>
      </w:r>
      <w:r w:rsidR="00E514B1" w:rsidRPr="00E514B1">
        <w:rPr>
          <w:rFonts w:ascii="Times New Roman" w:eastAsia="宋体" w:hAnsi="Times New Roman" w:cs="Times New Roman"/>
          <w:color w:val="333333"/>
          <w:sz w:val="18"/>
          <w:szCs w:val="18"/>
          <w:shd w:val="clear" w:color="auto" w:fill="FFFFFF"/>
        </w:rPr>
        <w:t>国际学界国家历史地理信息系统建设与利用的现状及启示</w:t>
      </w:r>
      <w:r w:rsidR="00E514B1" w:rsidRPr="00E514B1">
        <w:rPr>
          <w:rFonts w:ascii="Times New Roman" w:eastAsia="宋体" w:hAnsi="Times New Roman" w:cs="Times New Roman"/>
          <w:color w:val="333333"/>
          <w:sz w:val="18"/>
          <w:szCs w:val="18"/>
          <w:shd w:val="clear" w:color="auto" w:fill="FFFFFF"/>
        </w:rPr>
        <w:t>[J].</w:t>
      </w:r>
      <w:r w:rsidR="00E514B1" w:rsidRPr="00E514B1">
        <w:rPr>
          <w:rFonts w:ascii="Times New Roman" w:eastAsia="宋体" w:hAnsi="Times New Roman" w:cs="Times New Roman"/>
          <w:color w:val="333333"/>
          <w:sz w:val="18"/>
          <w:szCs w:val="18"/>
          <w:shd w:val="clear" w:color="auto" w:fill="FFFFFF"/>
        </w:rPr>
        <w:t>江苏师范大学学报</w:t>
      </w:r>
      <w:r w:rsidR="00E514B1" w:rsidRPr="00E514B1">
        <w:rPr>
          <w:rFonts w:ascii="Times New Roman" w:eastAsia="宋体" w:hAnsi="Times New Roman" w:cs="Times New Roman"/>
          <w:color w:val="333333"/>
          <w:sz w:val="18"/>
          <w:szCs w:val="18"/>
          <w:shd w:val="clear" w:color="auto" w:fill="FFFFFF"/>
        </w:rPr>
        <w:t>(</w:t>
      </w:r>
      <w:r w:rsidR="00E514B1" w:rsidRPr="00E514B1">
        <w:rPr>
          <w:rFonts w:ascii="Times New Roman" w:eastAsia="宋体" w:hAnsi="Times New Roman" w:cs="Times New Roman"/>
          <w:color w:val="333333"/>
          <w:sz w:val="18"/>
          <w:szCs w:val="18"/>
          <w:shd w:val="clear" w:color="auto" w:fill="FFFFFF"/>
        </w:rPr>
        <w:t>哲学社会科学版</w:t>
      </w:r>
      <w:r w:rsidR="00E514B1" w:rsidRPr="00E514B1">
        <w:rPr>
          <w:rFonts w:ascii="Times New Roman" w:eastAsia="宋体" w:hAnsi="Times New Roman" w:cs="Times New Roman"/>
          <w:color w:val="333333"/>
          <w:sz w:val="18"/>
          <w:szCs w:val="18"/>
          <w:shd w:val="clear" w:color="auto" w:fill="FFFFFF"/>
        </w:rPr>
        <w:t>),2016,42(03):98-104.</w:t>
      </w:r>
    </w:p>
    <w:p w14:paraId="0358E182" w14:textId="1F84EC43" w:rsidR="00A32C3E" w:rsidRPr="00E514B1" w:rsidRDefault="00A32C3E" w:rsidP="00E465F4">
      <w:pPr>
        <w:rPr>
          <w:rFonts w:ascii="Times New Roman" w:eastAsia="宋体" w:hAnsi="Times New Roman" w:cs="Times New Roman"/>
          <w:sz w:val="18"/>
          <w:szCs w:val="18"/>
        </w:rPr>
      </w:pPr>
      <w:r w:rsidRPr="00312D9F">
        <w:rPr>
          <w:rFonts w:ascii="Times New Roman" w:eastAsia="宋体" w:hAnsi="Times New Roman" w:cs="Times New Roman"/>
          <w:szCs w:val="18"/>
        </w:rPr>
        <w:lastRenderedPageBreak/>
        <w:t>[</w:t>
      </w:r>
      <w:r w:rsidRPr="00E514B1">
        <w:rPr>
          <w:rFonts w:ascii="Times New Roman" w:eastAsia="宋体" w:hAnsi="Times New Roman" w:cs="Times New Roman"/>
          <w:szCs w:val="18"/>
        </w:rPr>
        <w:t>4</w:t>
      </w:r>
      <w:r w:rsidRPr="00312D9F">
        <w:rPr>
          <w:rFonts w:ascii="Times New Roman" w:eastAsia="宋体" w:hAnsi="Times New Roman" w:cs="Times New Roman"/>
          <w:szCs w:val="18"/>
        </w:rPr>
        <w:t>]</w:t>
      </w:r>
      <w:r w:rsidR="00E514B1" w:rsidRPr="00E514B1">
        <w:rPr>
          <w:rFonts w:ascii="Times New Roman" w:eastAsia="宋体" w:hAnsi="Times New Roman" w:cs="Times New Roman"/>
          <w:color w:val="333333"/>
          <w:szCs w:val="18"/>
          <w:shd w:val="clear" w:color="auto" w:fill="FFFFFF"/>
        </w:rPr>
        <w:t xml:space="preserve"> </w:t>
      </w:r>
      <w:r w:rsidR="00E514B1" w:rsidRPr="00E514B1">
        <w:rPr>
          <w:rFonts w:ascii="Times New Roman" w:eastAsia="宋体" w:hAnsi="Times New Roman" w:cs="Times New Roman"/>
          <w:color w:val="333333"/>
          <w:sz w:val="18"/>
          <w:szCs w:val="18"/>
          <w:shd w:val="clear" w:color="auto" w:fill="FFFFFF"/>
        </w:rPr>
        <w:t>葛剑雄</w:t>
      </w:r>
      <w:r w:rsidR="00E514B1" w:rsidRPr="00E514B1">
        <w:rPr>
          <w:rFonts w:ascii="Times New Roman" w:eastAsia="宋体" w:hAnsi="Times New Roman" w:cs="Times New Roman"/>
          <w:color w:val="333333"/>
          <w:sz w:val="18"/>
          <w:szCs w:val="18"/>
          <w:shd w:val="clear" w:color="auto" w:fill="FFFFFF"/>
        </w:rPr>
        <w:t>,</w:t>
      </w:r>
      <w:r w:rsidR="00E514B1" w:rsidRPr="00E514B1">
        <w:rPr>
          <w:rFonts w:ascii="Times New Roman" w:eastAsia="宋体" w:hAnsi="Times New Roman" w:cs="Times New Roman"/>
          <w:color w:val="333333"/>
          <w:sz w:val="18"/>
          <w:szCs w:val="18"/>
          <w:shd w:val="clear" w:color="auto" w:fill="FFFFFF"/>
        </w:rPr>
        <w:t>周筱赟</w:t>
      </w:r>
      <w:r w:rsidR="00E514B1" w:rsidRPr="00E514B1">
        <w:rPr>
          <w:rFonts w:ascii="Times New Roman" w:eastAsia="宋体" w:hAnsi="Times New Roman" w:cs="Times New Roman"/>
          <w:color w:val="333333"/>
          <w:sz w:val="18"/>
          <w:szCs w:val="18"/>
          <w:shd w:val="clear" w:color="auto" w:fill="FFFFFF"/>
        </w:rPr>
        <w:t>.</w:t>
      </w:r>
      <w:r w:rsidR="00E514B1" w:rsidRPr="00E514B1">
        <w:rPr>
          <w:rFonts w:ascii="Times New Roman" w:eastAsia="宋体" w:hAnsi="Times New Roman" w:cs="Times New Roman"/>
          <w:color w:val="333333"/>
          <w:sz w:val="18"/>
          <w:szCs w:val="18"/>
          <w:shd w:val="clear" w:color="auto" w:fill="FFFFFF"/>
        </w:rPr>
        <w:t>创建世界一流应该有明确的目标</w:t>
      </w:r>
      <w:r w:rsidR="00E514B1" w:rsidRPr="00E514B1">
        <w:rPr>
          <w:rFonts w:ascii="Times New Roman" w:eastAsia="宋体" w:hAnsi="Times New Roman" w:cs="Times New Roman"/>
          <w:color w:val="333333"/>
          <w:sz w:val="18"/>
          <w:szCs w:val="18"/>
          <w:shd w:val="clear" w:color="auto" w:fill="FFFFFF"/>
        </w:rPr>
        <w:t>——</w:t>
      </w:r>
      <w:r w:rsidR="00E514B1" w:rsidRPr="00E514B1">
        <w:rPr>
          <w:rFonts w:ascii="Times New Roman" w:eastAsia="宋体" w:hAnsi="Times New Roman" w:cs="Times New Roman"/>
          <w:color w:val="333333"/>
          <w:sz w:val="18"/>
          <w:szCs w:val="18"/>
          <w:shd w:val="clear" w:color="auto" w:fill="FFFFFF"/>
        </w:rPr>
        <w:t>为什么要研制</w:t>
      </w:r>
      <w:r w:rsidR="00E514B1" w:rsidRPr="00E514B1">
        <w:rPr>
          <w:rFonts w:ascii="Times New Roman" w:eastAsia="宋体" w:hAnsi="Times New Roman" w:cs="Times New Roman"/>
          <w:color w:val="333333"/>
          <w:sz w:val="18"/>
          <w:szCs w:val="18"/>
          <w:shd w:val="clear" w:color="auto" w:fill="FFFFFF"/>
        </w:rPr>
        <w:t>“</w:t>
      </w:r>
      <w:r w:rsidR="00E514B1" w:rsidRPr="00E514B1">
        <w:rPr>
          <w:rFonts w:ascii="Times New Roman" w:eastAsia="宋体" w:hAnsi="Times New Roman" w:cs="Times New Roman"/>
          <w:color w:val="333333"/>
          <w:sz w:val="18"/>
          <w:szCs w:val="18"/>
          <w:shd w:val="clear" w:color="auto" w:fill="FFFFFF"/>
        </w:rPr>
        <w:t>中国历史地理信息系统</w:t>
      </w:r>
      <w:r w:rsidR="00E514B1" w:rsidRPr="00E514B1">
        <w:rPr>
          <w:rFonts w:ascii="Times New Roman" w:eastAsia="宋体" w:hAnsi="Times New Roman" w:cs="Times New Roman"/>
          <w:color w:val="333333"/>
          <w:sz w:val="18"/>
          <w:szCs w:val="18"/>
          <w:shd w:val="clear" w:color="auto" w:fill="FFFFFF"/>
        </w:rPr>
        <w:t>”[J].</w:t>
      </w:r>
      <w:r w:rsidR="00E514B1" w:rsidRPr="00E514B1">
        <w:rPr>
          <w:rFonts w:ascii="Times New Roman" w:eastAsia="宋体" w:hAnsi="Times New Roman" w:cs="Times New Roman"/>
          <w:color w:val="333333"/>
          <w:sz w:val="18"/>
          <w:szCs w:val="18"/>
          <w:shd w:val="clear" w:color="auto" w:fill="FFFFFF"/>
        </w:rPr>
        <w:t>东南学术</w:t>
      </w:r>
      <w:r w:rsidR="00E514B1" w:rsidRPr="00E514B1">
        <w:rPr>
          <w:rFonts w:ascii="Times New Roman" w:eastAsia="宋体" w:hAnsi="Times New Roman" w:cs="Times New Roman"/>
          <w:color w:val="333333"/>
          <w:sz w:val="18"/>
          <w:szCs w:val="18"/>
          <w:shd w:val="clear" w:color="auto" w:fill="FFFFFF"/>
        </w:rPr>
        <w:t>,2002(04):43-46.</w:t>
      </w:r>
    </w:p>
    <w:p w14:paraId="3C3E4BAC" w14:textId="08E82FF2" w:rsidR="00A32C3E" w:rsidRPr="00E514B1" w:rsidRDefault="00A32C3E" w:rsidP="00E465F4">
      <w:pPr>
        <w:rPr>
          <w:rFonts w:ascii="Times New Roman" w:eastAsia="宋体" w:hAnsi="Times New Roman" w:cs="Times New Roman"/>
          <w:sz w:val="18"/>
          <w:szCs w:val="18"/>
        </w:rPr>
      </w:pPr>
      <w:r w:rsidRPr="00312D9F">
        <w:rPr>
          <w:rFonts w:ascii="Times New Roman" w:eastAsia="宋体" w:hAnsi="Times New Roman" w:cs="Times New Roman"/>
          <w:szCs w:val="18"/>
        </w:rPr>
        <w:t>[</w:t>
      </w:r>
      <w:r w:rsidRPr="00E514B1">
        <w:rPr>
          <w:rFonts w:ascii="Times New Roman" w:eastAsia="宋体" w:hAnsi="Times New Roman" w:cs="Times New Roman"/>
          <w:szCs w:val="18"/>
        </w:rPr>
        <w:t>5</w:t>
      </w:r>
      <w:r w:rsidRPr="00312D9F">
        <w:rPr>
          <w:rFonts w:ascii="Times New Roman" w:eastAsia="宋体" w:hAnsi="Times New Roman" w:cs="Times New Roman"/>
          <w:szCs w:val="18"/>
        </w:rPr>
        <w:t>]</w:t>
      </w:r>
      <w:r w:rsidR="00E514B1" w:rsidRPr="00E514B1">
        <w:rPr>
          <w:rFonts w:ascii="Times New Roman" w:eastAsia="宋体" w:hAnsi="Times New Roman" w:cs="Times New Roman"/>
          <w:szCs w:val="18"/>
        </w:rPr>
        <w:t xml:space="preserve"> </w:t>
      </w:r>
      <w:r w:rsidR="00E514B1" w:rsidRPr="00E514B1">
        <w:rPr>
          <w:rFonts w:ascii="Times New Roman" w:eastAsia="宋体" w:hAnsi="Times New Roman" w:cs="Times New Roman"/>
          <w:color w:val="333333"/>
          <w:sz w:val="18"/>
          <w:szCs w:val="18"/>
          <w:shd w:val="clear" w:color="auto" w:fill="FFFFFF"/>
        </w:rPr>
        <w:t>廖泫铭</w:t>
      </w:r>
      <w:r w:rsidR="00E514B1" w:rsidRPr="00E514B1">
        <w:rPr>
          <w:rFonts w:ascii="Times New Roman" w:eastAsia="宋体" w:hAnsi="Times New Roman" w:cs="Times New Roman"/>
          <w:color w:val="333333"/>
          <w:sz w:val="18"/>
          <w:szCs w:val="18"/>
          <w:shd w:val="clear" w:color="auto" w:fill="FFFFFF"/>
        </w:rPr>
        <w:t>,</w:t>
      </w:r>
      <w:r w:rsidR="00E514B1" w:rsidRPr="00E514B1">
        <w:rPr>
          <w:rFonts w:ascii="Times New Roman" w:eastAsia="宋体" w:hAnsi="Times New Roman" w:cs="Times New Roman"/>
          <w:color w:val="333333"/>
          <w:sz w:val="18"/>
          <w:szCs w:val="18"/>
          <w:shd w:val="clear" w:color="auto" w:fill="FFFFFF"/>
        </w:rPr>
        <w:t>范毅军</w:t>
      </w:r>
      <w:r w:rsidR="00E514B1" w:rsidRPr="00E514B1">
        <w:rPr>
          <w:rFonts w:ascii="Times New Roman" w:eastAsia="宋体" w:hAnsi="Times New Roman" w:cs="Times New Roman"/>
          <w:color w:val="333333"/>
          <w:sz w:val="18"/>
          <w:szCs w:val="18"/>
          <w:shd w:val="clear" w:color="auto" w:fill="FFFFFF"/>
        </w:rPr>
        <w:t>.</w:t>
      </w:r>
      <w:r w:rsidR="00E514B1" w:rsidRPr="00E514B1">
        <w:rPr>
          <w:rFonts w:ascii="Times New Roman" w:eastAsia="宋体" w:hAnsi="Times New Roman" w:cs="Times New Roman"/>
          <w:color w:val="333333"/>
          <w:sz w:val="18"/>
          <w:szCs w:val="18"/>
          <w:shd w:val="clear" w:color="auto" w:fill="FFFFFF"/>
        </w:rPr>
        <w:t>中华文明时空基础架构</w:t>
      </w:r>
      <w:r w:rsidR="00E514B1" w:rsidRPr="00E514B1">
        <w:rPr>
          <w:rFonts w:ascii="Times New Roman" w:eastAsia="宋体" w:hAnsi="Times New Roman" w:cs="Times New Roman"/>
          <w:color w:val="333333"/>
          <w:sz w:val="18"/>
          <w:szCs w:val="18"/>
          <w:shd w:val="clear" w:color="auto" w:fill="FFFFFF"/>
        </w:rPr>
        <w:t>:</w:t>
      </w:r>
      <w:r w:rsidR="00E514B1" w:rsidRPr="00E514B1">
        <w:rPr>
          <w:rFonts w:ascii="Times New Roman" w:eastAsia="宋体" w:hAnsi="Times New Roman" w:cs="Times New Roman"/>
          <w:color w:val="333333"/>
          <w:sz w:val="18"/>
          <w:szCs w:val="18"/>
          <w:shd w:val="clear" w:color="auto" w:fill="FFFFFF"/>
        </w:rPr>
        <w:t>历史学与信息化结合的设计理念及技术应用</w:t>
      </w:r>
      <w:r w:rsidR="00E514B1" w:rsidRPr="00E514B1">
        <w:rPr>
          <w:rFonts w:ascii="Times New Roman" w:eastAsia="宋体" w:hAnsi="Times New Roman" w:cs="Times New Roman"/>
          <w:color w:val="333333"/>
          <w:sz w:val="18"/>
          <w:szCs w:val="18"/>
          <w:shd w:val="clear" w:color="auto" w:fill="FFFFFF"/>
        </w:rPr>
        <w:t>[J].</w:t>
      </w:r>
      <w:r w:rsidR="00E514B1" w:rsidRPr="00E514B1">
        <w:rPr>
          <w:rFonts w:ascii="Times New Roman" w:eastAsia="宋体" w:hAnsi="Times New Roman" w:cs="Times New Roman"/>
          <w:color w:val="333333"/>
          <w:sz w:val="18"/>
          <w:szCs w:val="18"/>
          <w:shd w:val="clear" w:color="auto" w:fill="FFFFFF"/>
        </w:rPr>
        <w:t>科研信息化技术与应用</w:t>
      </w:r>
      <w:r w:rsidR="00E514B1" w:rsidRPr="00E514B1">
        <w:rPr>
          <w:rFonts w:ascii="Times New Roman" w:eastAsia="宋体" w:hAnsi="Times New Roman" w:cs="Times New Roman"/>
          <w:color w:val="333333"/>
          <w:sz w:val="18"/>
          <w:szCs w:val="18"/>
          <w:shd w:val="clear" w:color="auto" w:fill="FFFFFF"/>
        </w:rPr>
        <w:t>,2012,3(04):17-27.</w:t>
      </w:r>
    </w:p>
    <w:p w14:paraId="10A201F5" w14:textId="1374B7D4" w:rsidR="00A32C3E" w:rsidRPr="00E514B1" w:rsidRDefault="00A32C3E" w:rsidP="00E465F4">
      <w:pPr>
        <w:widowControl/>
        <w:jc w:val="left"/>
        <w:rPr>
          <w:rFonts w:ascii="Times New Roman" w:eastAsia="宋体" w:hAnsi="Times New Roman" w:cs="Times New Roman"/>
          <w:sz w:val="18"/>
          <w:szCs w:val="18"/>
        </w:rPr>
      </w:pPr>
      <w:r w:rsidRPr="00312D9F">
        <w:rPr>
          <w:rFonts w:ascii="Times New Roman" w:eastAsia="宋体" w:hAnsi="Times New Roman" w:cs="Times New Roman"/>
          <w:szCs w:val="18"/>
        </w:rPr>
        <w:t>[</w:t>
      </w:r>
      <w:r w:rsidRPr="00E514B1">
        <w:rPr>
          <w:rFonts w:ascii="Times New Roman" w:eastAsia="宋体" w:hAnsi="Times New Roman" w:cs="Times New Roman"/>
          <w:szCs w:val="18"/>
        </w:rPr>
        <w:t>6</w:t>
      </w:r>
      <w:r w:rsidRPr="00312D9F">
        <w:rPr>
          <w:rFonts w:ascii="Times New Roman" w:eastAsia="宋体" w:hAnsi="Times New Roman" w:cs="Times New Roman"/>
          <w:szCs w:val="18"/>
        </w:rPr>
        <w:t>]</w:t>
      </w:r>
      <w:r w:rsidR="00E514B1" w:rsidRPr="00E514B1">
        <w:rPr>
          <w:rFonts w:ascii="Times New Roman" w:eastAsia="宋体" w:hAnsi="Times New Roman" w:cs="Times New Roman"/>
          <w:color w:val="333333"/>
          <w:sz w:val="18"/>
          <w:szCs w:val="18"/>
          <w:shd w:val="clear" w:color="auto" w:fill="FFFFFF"/>
        </w:rPr>
        <w:t xml:space="preserve"> </w:t>
      </w:r>
      <w:r w:rsidR="00E514B1" w:rsidRPr="00E514B1">
        <w:rPr>
          <w:rFonts w:ascii="Times New Roman" w:eastAsia="宋体" w:hAnsi="Times New Roman" w:cs="Times New Roman"/>
          <w:color w:val="333333"/>
          <w:sz w:val="18"/>
          <w:szCs w:val="18"/>
          <w:shd w:val="clear" w:color="auto" w:fill="FFFFFF"/>
        </w:rPr>
        <w:t>欧阳梦圆</w:t>
      </w:r>
      <w:r w:rsidR="00E514B1" w:rsidRPr="00E514B1">
        <w:rPr>
          <w:rFonts w:ascii="Times New Roman" w:eastAsia="宋体" w:hAnsi="Times New Roman" w:cs="Times New Roman"/>
          <w:color w:val="333333"/>
          <w:sz w:val="18"/>
          <w:szCs w:val="18"/>
          <w:shd w:val="clear" w:color="auto" w:fill="FFFFFF"/>
        </w:rPr>
        <w:t>,</w:t>
      </w:r>
      <w:r w:rsidR="00E514B1" w:rsidRPr="00E514B1">
        <w:rPr>
          <w:rFonts w:ascii="Times New Roman" w:eastAsia="宋体" w:hAnsi="Times New Roman" w:cs="Times New Roman"/>
          <w:color w:val="333333"/>
          <w:sz w:val="18"/>
          <w:szCs w:val="18"/>
          <w:shd w:val="clear" w:color="auto" w:fill="FFFFFF"/>
        </w:rPr>
        <w:t>萧沁</w:t>
      </w:r>
      <w:r w:rsidR="00E514B1" w:rsidRPr="00E514B1">
        <w:rPr>
          <w:rFonts w:ascii="Times New Roman" w:eastAsia="宋体" w:hAnsi="Times New Roman" w:cs="Times New Roman"/>
          <w:color w:val="333333"/>
          <w:sz w:val="18"/>
          <w:szCs w:val="18"/>
          <w:shd w:val="clear" w:color="auto" w:fill="FFFFFF"/>
        </w:rPr>
        <w:t>,</w:t>
      </w:r>
      <w:r w:rsidR="00E514B1" w:rsidRPr="00E514B1">
        <w:rPr>
          <w:rFonts w:ascii="Times New Roman" w:eastAsia="宋体" w:hAnsi="Times New Roman" w:cs="Times New Roman"/>
          <w:color w:val="333333"/>
          <w:sz w:val="18"/>
          <w:szCs w:val="18"/>
          <w:shd w:val="clear" w:color="auto" w:fill="FFFFFF"/>
        </w:rPr>
        <w:t>高嘉诗</w:t>
      </w:r>
      <w:r w:rsidR="00E514B1" w:rsidRPr="00E514B1">
        <w:rPr>
          <w:rFonts w:ascii="Times New Roman" w:eastAsia="宋体" w:hAnsi="Times New Roman" w:cs="Times New Roman"/>
          <w:color w:val="333333"/>
          <w:sz w:val="18"/>
          <w:szCs w:val="18"/>
          <w:shd w:val="clear" w:color="auto" w:fill="FFFFFF"/>
        </w:rPr>
        <w:t>.</w:t>
      </w:r>
      <w:r w:rsidR="00E514B1" w:rsidRPr="00E514B1">
        <w:rPr>
          <w:rFonts w:ascii="Times New Roman" w:eastAsia="宋体" w:hAnsi="Times New Roman" w:cs="Times New Roman"/>
          <w:color w:val="333333"/>
          <w:sz w:val="18"/>
          <w:szCs w:val="18"/>
          <w:shd w:val="clear" w:color="auto" w:fill="FFFFFF"/>
        </w:rPr>
        <w:t>信息可视化语境下的地图创意设计探析</w:t>
      </w:r>
      <w:r w:rsidR="00E514B1" w:rsidRPr="00E514B1">
        <w:rPr>
          <w:rFonts w:ascii="Times New Roman" w:eastAsia="宋体" w:hAnsi="Times New Roman" w:cs="Times New Roman"/>
          <w:color w:val="333333"/>
          <w:sz w:val="18"/>
          <w:szCs w:val="18"/>
          <w:shd w:val="clear" w:color="auto" w:fill="FFFFFF"/>
        </w:rPr>
        <w:t>[J].</w:t>
      </w:r>
      <w:r w:rsidR="00E514B1" w:rsidRPr="00E514B1">
        <w:rPr>
          <w:rFonts w:ascii="Times New Roman" w:eastAsia="宋体" w:hAnsi="Times New Roman" w:cs="Times New Roman"/>
          <w:color w:val="333333"/>
          <w:sz w:val="18"/>
          <w:szCs w:val="18"/>
          <w:shd w:val="clear" w:color="auto" w:fill="FFFFFF"/>
        </w:rPr>
        <w:t>包装工程</w:t>
      </w:r>
      <w:r w:rsidR="00E514B1" w:rsidRPr="00E514B1">
        <w:rPr>
          <w:rFonts w:ascii="Times New Roman" w:eastAsia="宋体" w:hAnsi="Times New Roman" w:cs="Times New Roman"/>
          <w:color w:val="333333"/>
          <w:sz w:val="18"/>
          <w:szCs w:val="18"/>
          <w:shd w:val="clear" w:color="auto" w:fill="FFFFFF"/>
        </w:rPr>
        <w:t>,2017,38(24):61-65.DOI:10.19554/j.cnki.1001-3563.2017.24.013.</w:t>
      </w:r>
    </w:p>
    <w:p w14:paraId="2B7C5181" w14:textId="0D63030D" w:rsidR="00A32C3E" w:rsidRPr="00E514B1" w:rsidRDefault="00A32C3E" w:rsidP="00E465F4">
      <w:pPr>
        <w:widowControl/>
        <w:jc w:val="left"/>
        <w:rPr>
          <w:rFonts w:ascii="Times New Roman" w:eastAsia="宋体" w:hAnsi="Times New Roman" w:cs="Times New Roman"/>
          <w:sz w:val="18"/>
          <w:szCs w:val="18"/>
        </w:rPr>
      </w:pPr>
      <w:r w:rsidRPr="00312D9F">
        <w:rPr>
          <w:rFonts w:ascii="Times New Roman" w:eastAsia="宋体" w:hAnsi="Times New Roman" w:cs="Times New Roman"/>
          <w:szCs w:val="18"/>
        </w:rPr>
        <w:t>[</w:t>
      </w:r>
      <w:r w:rsidRPr="00E514B1">
        <w:rPr>
          <w:rFonts w:ascii="Times New Roman" w:eastAsia="宋体" w:hAnsi="Times New Roman" w:cs="Times New Roman"/>
          <w:szCs w:val="18"/>
        </w:rPr>
        <w:t>7</w:t>
      </w:r>
      <w:r w:rsidRPr="00312D9F">
        <w:rPr>
          <w:rFonts w:ascii="Times New Roman" w:eastAsia="宋体" w:hAnsi="Times New Roman" w:cs="Times New Roman"/>
          <w:szCs w:val="18"/>
        </w:rPr>
        <w:t>]</w:t>
      </w:r>
      <w:r w:rsidR="00E514B1" w:rsidRPr="00E514B1">
        <w:rPr>
          <w:rFonts w:ascii="Times New Roman" w:eastAsia="宋体" w:hAnsi="Times New Roman" w:cs="Times New Roman"/>
          <w:sz w:val="18"/>
          <w:szCs w:val="18"/>
        </w:rPr>
        <w:t xml:space="preserve"> </w:t>
      </w:r>
      <w:r w:rsidR="00E514B1" w:rsidRPr="00E514B1">
        <w:rPr>
          <w:rFonts w:ascii="Times New Roman" w:eastAsia="宋体" w:hAnsi="Times New Roman" w:cs="Times New Roman"/>
          <w:color w:val="333333"/>
          <w:sz w:val="18"/>
          <w:szCs w:val="18"/>
          <w:shd w:val="clear" w:color="auto" w:fill="FFFFFF"/>
        </w:rPr>
        <w:t>陆佳莺</w:t>
      </w:r>
      <w:r w:rsidR="00E514B1" w:rsidRPr="00E514B1">
        <w:rPr>
          <w:rFonts w:ascii="Times New Roman" w:eastAsia="宋体" w:hAnsi="Times New Roman" w:cs="Times New Roman"/>
          <w:color w:val="333333"/>
          <w:sz w:val="18"/>
          <w:szCs w:val="18"/>
          <w:shd w:val="clear" w:color="auto" w:fill="FFFFFF"/>
        </w:rPr>
        <w:t>,</w:t>
      </w:r>
      <w:r w:rsidR="00E514B1" w:rsidRPr="00E514B1">
        <w:rPr>
          <w:rFonts w:ascii="Times New Roman" w:eastAsia="宋体" w:hAnsi="Times New Roman" w:cs="Times New Roman"/>
          <w:color w:val="333333"/>
          <w:sz w:val="18"/>
          <w:szCs w:val="18"/>
          <w:shd w:val="clear" w:color="auto" w:fill="FFFFFF"/>
        </w:rPr>
        <w:t>孙梓洋</w:t>
      </w:r>
      <w:r w:rsidR="00E514B1" w:rsidRPr="00E514B1">
        <w:rPr>
          <w:rFonts w:ascii="Times New Roman" w:eastAsia="宋体" w:hAnsi="Times New Roman" w:cs="Times New Roman"/>
          <w:color w:val="333333"/>
          <w:sz w:val="18"/>
          <w:szCs w:val="18"/>
          <w:shd w:val="clear" w:color="auto" w:fill="FFFFFF"/>
        </w:rPr>
        <w:t>,</w:t>
      </w:r>
      <w:r w:rsidR="00E514B1" w:rsidRPr="00E514B1">
        <w:rPr>
          <w:rFonts w:ascii="Times New Roman" w:eastAsia="宋体" w:hAnsi="Times New Roman" w:cs="Times New Roman"/>
          <w:color w:val="333333"/>
          <w:sz w:val="18"/>
          <w:szCs w:val="18"/>
          <w:shd w:val="clear" w:color="auto" w:fill="FFFFFF"/>
        </w:rPr>
        <w:t>汪亦铠</w:t>
      </w:r>
      <w:r w:rsidR="00E514B1" w:rsidRPr="00E514B1">
        <w:rPr>
          <w:rFonts w:ascii="Times New Roman" w:eastAsia="宋体" w:hAnsi="Times New Roman" w:cs="Times New Roman"/>
          <w:color w:val="333333"/>
          <w:sz w:val="18"/>
          <w:szCs w:val="18"/>
          <w:shd w:val="clear" w:color="auto" w:fill="FFFFFF"/>
        </w:rPr>
        <w:t>,</w:t>
      </w:r>
      <w:r w:rsidR="00E514B1" w:rsidRPr="00E514B1">
        <w:rPr>
          <w:rFonts w:ascii="Times New Roman" w:eastAsia="宋体" w:hAnsi="Times New Roman" w:cs="Times New Roman"/>
          <w:color w:val="333333"/>
          <w:sz w:val="18"/>
          <w:szCs w:val="18"/>
          <w:shd w:val="clear" w:color="auto" w:fill="FFFFFF"/>
        </w:rPr>
        <w:t>沈婕</w:t>
      </w:r>
      <w:r w:rsidR="00E514B1" w:rsidRPr="00E514B1">
        <w:rPr>
          <w:rFonts w:ascii="Times New Roman" w:eastAsia="宋体" w:hAnsi="Times New Roman" w:cs="Times New Roman"/>
          <w:color w:val="333333"/>
          <w:sz w:val="18"/>
          <w:szCs w:val="18"/>
          <w:shd w:val="clear" w:color="auto" w:fill="FFFFFF"/>
        </w:rPr>
        <w:t>.</w:t>
      </w:r>
      <w:r w:rsidR="00E514B1" w:rsidRPr="00E514B1">
        <w:rPr>
          <w:rFonts w:ascii="Times New Roman" w:eastAsia="宋体" w:hAnsi="Times New Roman" w:cs="Times New Roman"/>
          <w:color w:val="333333"/>
          <w:sz w:val="18"/>
          <w:szCs w:val="18"/>
          <w:shd w:val="clear" w:color="auto" w:fill="FFFFFF"/>
        </w:rPr>
        <w:t>基于地图故事的</w:t>
      </w:r>
      <w:r w:rsidR="00E514B1" w:rsidRPr="00E514B1">
        <w:rPr>
          <w:rFonts w:ascii="Times New Roman" w:eastAsia="宋体" w:hAnsi="Times New Roman" w:cs="Times New Roman"/>
          <w:color w:val="333333"/>
          <w:sz w:val="18"/>
          <w:szCs w:val="18"/>
          <w:shd w:val="clear" w:color="auto" w:fill="FFFFFF"/>
        </w:rPr>
        <w:t>“</w:t>
      </w:r>
      <w:r w:rsidR="00E514B1" w:rsidRPr="00E514B1">
        <w:rPr>
          <w:rFonts w:ascii="Times New Roman" w:eastAsia="宋体" w:hAnsi="Times New Roman" w:cs="Times New Roman"/>
          <w:color w:val="333333"/>
          <w:sz w:val="18"/>
          <w:szCs w:val="18"/>
          <w:shd w:val="clear" w:color="auto" w:fill="FFFFFF"/>
        </w:rPr>
        <w:t>图说随园</w:t>
      </w:r>
      <w:r w:rsidR="00E514B1" w:rsidRPr="00E514B1">
        <w:rPr>
          <w:rFonts w:ascii="Times New Roman" w:eastAsia="宋体" w:hAnsi="Times New Roman" w:cs="Times New Roman"/>
          <w:color w:val="333333"/>
          <w:sz w:val="18"/>
          <w:szCs w:val="18"/>
          <w:shd w:val="clear" w:color="auto" w:fill="FFFFFF"/>
        </w:rPr>
        <w:t>”</w:t>
      </w:r>
      <w:r w:rsidR="00E514B1" w:rsidRPr="00E514B1">
        <w:rPr>
          <w:rFonts w:ascii="Times New Roman" w:eastAsia="宋体" w:hAnsi="Times New Roman" w:cs="Times New Roman"/>
          <w:color w:val="333333"/>
          <w:sz w:val="18"/>
          <w:szCs w:val="18"/>
          <w:shd w:val="clear" w:color="auto" w:fill="FFFFFF"/>
        </w:rPr>
        <w:t>系统设计与实现</w:t>
      </w:r>
      <w:r w:rsidR="00E514B1" w:rsidRPr="00E514B1">
        <w:rPr>
          <w:rFonts w:ascii="Times New Roman" w:eastAsia="宋体" w:hAnsi="Times New Roman" w:cs="Times New Roman"/>
          <w:color w:val="333333"/>
          <w:sz w:val="18"/>
          <w:szCs w:val="18"/>
          <w:shd w:val="clear" w:color="auto" w:fill="FFFFFF"/>
        </w:rPr>
        <w:t>[J].</w:t>
      </w:r>
      <w:r w:rsidR="00E514B1" w:rsidRPr="00E514B1">
        <w:rPr>
          <w:rFonts w:ascii="Times New Roman" w:eastAsia="宋体" w:hAnsi="Times New Roman" w:cs="Times New Roman"/>
          <w:color w:val="333333"/>
          <w:sz w:val="18"/>
          <w:szCs w:val="18"/>
          <w:shd w:val="clear" w:color="auto" w:fill="FFFFFF"/>
        </w:rPr>
        <w:t>南京师范大学学报</w:t>
      </w:r>
      <w:r w:rsidR="00E514B1" w:rsidRPr="00E514B1">
        <w:rPr>
          <w:rFonts w:ascii="Times New Roman" w:eastAsia="宋体" w:hAnsi="Times New Roman" w:cs="Times New Roman"/>
          <w:color w:val="333333"/>
          <w:sz w:val="18"/>
          <w:szCs w:val="18"/>
          <w:shd w:val="clear" w:color="auto" w:fill="FFFFFF"/>
        </w:rPr>
        <w:t>(</w:t>
      </w:r>
      <w:r w:rsidR="00E514B1" w:rsidRPr="00E514B1">
        <w:rPr>
          <w:rFonts w:ascii="Times New Roman" w:eastAsia="宋体" w:hAnsi="Times New Roman" w:cs="Times New Roman"/>
          <w:color w:val="333333"/>
          <w:sz w:val="18"/>
          <w:szCs w:val="18"/>
          <w:shd w:val="clear" w:color="auto" w:fill="FFFFFF"/>
        </w:rPr>
        <w:t>工程技术版</w:t>
      </w:r>
      <w:r w:rsidR="00E514B1" w:rsidRPr="00E514B1">
        <w:rPr>
          <w:rFonts w:ascii="Times New Roman" w:eastAsia="宋体" w:hAnsi="Times New Roman" w:cs="Times New Roman"/>
          <w:color w:val="333333"/>
          <w:sz w:val="18"/>
          <w:szCs w:val="18"/>
          <w:shd w:val="clear" w:color="auto" w:fill="FFFFFF"/>
        </w:rPr>
        <w:t>),2019,19(01):86-92.</w:t>
      </w:r>
    </w:p>
    <w:p w14:paraId="1AB1888D" w14:textId="2C68E16E" w:rsidR="00A32C3E" w:rsidRPr="00E514B1" w:rsidRDefault="00A32C3E" w:rsidP="00E465F4">
      <w:pPr>
        <w:widowControl/>
        <w:jc w:val="left"/>
        <w:rPr>
          <w:rFonts w:ascii="Times New Roman" w:eastAsia="宋体" w:hAnsi="Times New Roman" w:cs="Times New Roman"/>
          <w:sz w:val="18"/>
          <w:szCs w:val="18"/>
        </w:rPr>
      </w:pPr>
      <w:r w:rsidRPr="00312D9F">
        <w:rPr>
          <w:rFonts w:ascii="Times New Roman" w:eastAsia="宋体" w:hAnsi="Times New Roman" w:cs="Times New Roman"/>
          <w:szCs w:val="18"/>
        </w:rPr>
        <w:t>[</w:t>
      </w:r>
      <w:r w:rsidRPr="00E514B1">
        <w:rPr>
          <w:rFonts w:ascii="Times New Roman" w:eastAsia="宋体" w:hAnsi="Times New Roman" w:cs="Times New Roman"/>
          <w:szCs w:val="18"/>
        </w:rPr>
        <w:t>8</w:t>
      </w:r>
      <w:r w:rsidRPr="00312D9F">
        <w:rPr>
          <w:rFonts w:ascii="Times New Roman" w:eastAsia="宋体" w:hAnsi="Times New Roman" w:cs="Times New Roman"/>
          <w:szCs w:val="18"/>
        </w:rPr>
        <w:t>]</w:t>
      </w:r>
      <w:r w:rsidR="00E514B1" w:rsidRPr="00E514B1">
        <w:rPr>
          <w:rFonts w:ascii="Times New Roman" w:eastAsia="宋体" w:hAnsi="Times New Roman" w:cs="Times New Roman"/>
          <w:color w:val="333333"/>
          <w:szCs w:val="18"/>
          <w:shd w:val="clear" w:color="auto" w:fill="FFFFFF"/>
        </w:rPr>
        <w:t xml:space="preserve"> </w:t>
      </w:r>
      <w:r w:rsidR="00E514B1" w:rsidRPr="00E514B1">
        <w:rPr>
          <w:rFonts w:ascii="Times New Roman" w:eastAsia="宋体" w:hAnsi="Times New Roman" w:cs="Times New Roman"/>
          <w:color w:val="333333"/>
          <w:sz w:val="18"/>
          <w:szCs w:val="18"/>
          <w:shd w:val="clear" w:color="auto" w:fill="FFFFFF"/>
        </w:rPr>
        <w:t>马越</w:t>
      </w:r>
      <w:r w:rsidR="00E514B1" w:rsidRPr="00E514B1">
        <w:rPr>
          <w:rFonts w:ascii="Times New Roman" w:eastAsia="宋体" w:hAnsi="Times New Roman" w:cs="Times New Roman"/>
          <w:color w:val="333333"/>
          <w:sz w:val="18"/>
          <w:szCs w:val="18"/>
          <w:shd w:val="clear" w:color="auto" w:fill="FFFFFF"/>
        </w:rPr>
        <w:t xml:space="preserve">. </w:t>
      </w:r>
      <w:r w:rsidR="00E514B1" w:rsidRPr="00E514B1">
        <w:rPr>
          <w:rFonts w:ascii="Times New Roman" w:eastAsia="宋体" w:hAnsi="Times New Roman" w:cs="Times New Roman"/>
          <w:color w:val="333333"/>
          <w:sz w:val="18"/>
          <w:szCs w:val="18"/>
          <w:shd w:val="clear" w:color="auto" w:fill="FFFFFF"/>
        </w:rPr>
        <w:t>面向叙事的地图可视化方法研究</w:t>
      </w:r>
      <w:r w:rsidR="00E514B1" w:rsidRPr="00E514B1">
        <w:rPr>
          <w:rFonts w:ascii="Times New Roman" w:eastAsia="宋体" w:hAnsi="Times New Roman" w:cs="Times New Roman"/>
          <w:color w:val="333333"/>
          <w:sz w:val="18"/>
          <w:szCs w:val="18"/>
          <w:shd w:val="clear" w:color="auto" w:fill="FFFFFF"/>
        </w:rPr>
        <w:t>[D].</w:t>
      </w:r>
      <w:r w:rsidR="00E514B1" w:rsidRPr="00E514B1">
        <w:rPr>
          <w:rFonts w:ascii="Times New Roman" w:eastAsia="宋体" w:hAnsi="Times New Roman" w:cs="Times New Roman"/>
          <w:color w:val="333333"/>
          <w:sz w:val="18"/>
          <w:szCs w:val="18"/>
          <w:shd w:val="clear" w:color="auto" w:fill="FFFFFF"/>
        </w:rPr>
        <w:t>辽宁工程技术大学</w:t>
      </w:r>
      <w:r w:rsidR="00E514B1" w:rsidRPr="00E514B1">
        <w:rPr>
          <w:rFonts w:ascii="Times New Roman" w:eastAsia="宋体" w:hAnsi="Times New Roman" w:cs="Times New Roman"/>
          <w:color w:val="333333"/>
          <w:sz w:val="18"/>
          <w:szCs w:val="18"/>
          <w:shd w:val="clear" w:color="auto" w:fill="FFFFFF"/>
        </w:rPr>
        <w:t>,2015.</w:t>
      </w:r>
    </w:p>
    <w:p w14:paraId="2AB8BE8E" w14:textId="048308B8" w:rsidR="00921E3C" w:rsidRDefault="00A32C3E" w:rsidP="00E465F4">
      <w:pPr>
        <w:widowControl/>
        <w:jc w:val="left"/>
        <w:rPr>
          <w:rFonts w:ascii="Times New Roman" w:eastAsia="宋体" w:hAnsi="Times New Roman" w:cs="Times New Roman"/>
          <w:sz w:val="18"/>
          <w:szCs w:val="18"/>
        </w:rPr>
      </w:pPr>
      <w:r w:rsidRPr="00312D9F">
        <w:rPr>
          <w:rFonts w:ascii="Times New Roman" w:eastAsia="宋体" w:hAnsi="Times New Roman" w:cs="Times New Roman"/>
          <w:szCs w:val="18"/>
        </w:rPr>
        <w:t>[</w:t>
      </w:r>
      <w:r w:rsidRPr="00E514B1">
        <w:rPr>
          <w:rFonts w:ascii="Times New Roman" w:eastAsia="宋体" w:hAnsi="Times New Roman" w:cs="Times New Roman"/>
          <w:szCs w:val="18"/>
        </w:rPr>
        <w:t>9</w:t>
      </w:r>
      <w:r w:rsidRPr="00312D9F">
        <w:rPr>
          <w:rFonts w:ascii="Times New Roman" w:eastAsia="宋体" w:hAnsi="Times New Roman" w:cs="Times New Roman"/>
          <w:szCs w:val="18"/>
        </w:rPr>
        <w:t>]</w:t>
      </w:r>
      <w:r w:rsidR="00921E3C">
        <w:rPr>
          <w:rFonts w:ascii="Times New Roman" w:eastAsia="宋体" w:hAnsi="Times New Roman" w:cs="Times New Roman"/>
          <w:sz w:val="18"/>
          <w:szCs w:val="18"/>
        </w:rPr>
        <w:t xml:space="preserve"> </w:t>
      </w:r>
      <w:r w:rsidR="00E7479B" w:rsidRPr="00E7479B">
        <w:rPr>
          <w:rFonts w:ascii="Times New Roman" w:eastAsia="宋体" w:hAnsi="Times New Roman" w:cs="Times New Roman"/>
          <w:sz w:val="18"/>
          <w:szCs w:val="18"/>
        </w:rPr>
        <w:t>C</w:t>
      </w:r>
      <w:r w:rsidR="00921E3C">
        <w:rPr>
          <w:rFonts w:ascii="Times New Roman" w:eastAsia="宋体" w:hAnsi="Times New Roman" w:cs="Times New Roman"/>
          <w:sz w:val="18"/>
          <w:szCs w:val="18"/>
        </w:rPr>
        <w:t xml:space="preserve">YBULSKI </w:t>
      </w:r>
      <w:r w:rsidR="00921E3C" w:rsidRPr="00921E3C">
        <w:rPr>
          <w:rFonts w:ascii="Times New Roman" w:eastAsia="宋体" w:hAnsi="Times New Roman" w:cs="Times New Roman"/>
          <w:sz w:val="18"/>
          <w:szCs w:val="18"/>
        </w:rPr>
        <w:t>P</w:t>
      </w:r>
      <w:r w:rsidR="00921E3C">
        <w:rPr>
          <w:rFonts w:ascii="Times New Roman" w:eastAsia="宋体" w:hAnsi="Times New Roman" w:cs="Times New Roman" w:hint="eastAsia"/>
          <w:sz w:val="18"/>
          <w:szCs w:val="18"/>
        </w:rPr>
        <w:t>,</w:t>
      </w:r>
      <w:r w:rsidR="00921E3C">
        <w:rPr>
          <w:rFonts w:ascii="Times New Roman" w:eastAsia="宋体" w:hAnsi="Times New Roman" w:cs="Times New Roman"/>
          <w:sz w:val="18"/>
          <w:szCs w:val="18"/>
        </w:rPr>
        <w:t xml:space="preserve"> </w:t>
      </w:r>
      <w:r w:rsidR="00921E3C" w:rsidRPr="00921E3C">
        <w:rPr>
          <w:rFonts w:ascii="Times New Roman" w:eastAsia="宋体" w:hAnsi="Times New Roman" w:cs="Times New Roman"/>
          <w:sz w:val="18"/>
          <w:szCs w:val="18"/>
        </w:rPr>
        <w:t>W</w:t>
      </w:r>
      <w:r w:rsidR="00921E3C">
        <w:rPr>
          <w:rFonts w:ascii="Times New Roman" w:eastAsia="宋体" w:hAnsi="Times New Roman" w:cs="Times New Roman"/>
          <w:sz w:val="18"/>
          <w:szCs w:val="18"/>
        </w:rPr>
        <w:t>IELEBSKI L</w:t>
      </w:r>
      <w:r w:rsidR="00921E3C" w:rsidRPr="00921E3C">
        <w:rPr>
          <w:rFonts w:ascii="Times New Roman" w:eastAsia="宋体" w:hAnsi="Times New Roman" w:cs="Times New Roman"/>
          <w:sz w:val="18"/>
          <w:szCs w:val="18"/>
        </w:rPr>
        <w:t>. Effectiveness of dynamic point symbols in quantitative mapping</w:t>
      </w:r>
      <w:r w:rsidR="00921E3C">
        <w:rPr>
          <w:rFonts w:ascii="Times New Roman" w:eastAsia="宋体" w:hAnsi="Times New Roman" w:cs="Times New Roman"/>
          <w:sz w:val="18"/>
          <w:szCs w:val="18"/>
        </w:rPr>
        <w:t>[J]</w:t>
      </w:r>
      <w:r w:rsidR="00921E3C" w:rsidRPr="00921E3C">
        <w:rPr>
          <w:rFonts w:ascii="Times New Roman" w:eastAsia="宋体" w:hAnsi="Times New Roman" w:cs="Times New Roman"/>
          <w:sz w:val="18"/>
          <w:szCs w:val="18"/>
        </w:rPr>
        <w:t>. Cartographic J</w:t>
      </w:r>
      <w:r w:rsidR="00921E3C">
        <w:rPr>
          <w:rFonts w:ascii="Times New Roman" w:eastAsia="宋体" w:hAnsi="Times New Roman" w:cs="Times New Roman"/>
          <w:sz w:val="18"/>
          <w:szCs w:val="18"/>
        </w:rPr>
        <w:t xml:space="preserve">ournal, </w:t>
      </w:r>
      <w:r w:rsidR="00921E3C" w:rsidRPr="00921E3C">
        <w:rPr>
          <w:rFonts w:ascii="Times New Roman" w:eastAsia="宋体" w:hAnsi="Times New Roman" w:cs="Times New Roman"/>
          <w:sz w:val="18"/>
          <w:szCs w:val="18"/>
        </w:rPr>
        <w:t>2019, 56, 146</w:t>
      </w:r>
      <w:r w:rsidR="0017391F">
        <w:rPr>
          <w:rFonts w:ascii="Times New Roman" w:eastAsia="宋体" w:hAnsi="Times New Roman" w:cs="Times New Roman"/>
          <w:sz w:val="18"/>
          <w:szCs w:val="18"/>
        </w:rPr>
        <w:t>-</w:t>
      </w:r>
      <w:r w:rsidR="00921E3C" w:rsidRPr="00921E3C">
        <w:rPr>
          <w:rFonts w:ascii="Times New Roman" w:eastAsia="宋体" w:hAnsi="Times New Roman" w:cs="Times New Roman"/>
          <w:sz w:val="18"/>
          <w:szCs w:val="18"/>
        </w:rPr>
        <w:t>160.</w:t>
      </w:r>
      <w:r w:rsidR="00921E3C" w:rsidRPr="00921E3C">
        <w:rPr>
          <w:rFonts w:ascii="Times New Roman" w:eastAsia="宋体" w:hAnsi="Times New Roman" w:cs="Times New Roman"/>
          <w:sz w:val="18"/>
          <w:szCs w:val="18"/>
        </w:rPr>
        <w:cr/>
      </w:r>
      <w:r w:rsidR="00921E3C" w:rsidRPr="00312D9F">
        <w:rPr>
          <w:rFonts w:ascii="Times New Roman" w:eastAsia="宋体" w:hAnsi="Times New Roman" w:cs="Times New Roman"/>
          <w:szCs w:val="18"/>
        </w:rPr>
        <w:t>[</w:t>
      </w:r>
      <w:r w:rsidR="00921E3C" w:rsidRPr="00E514B1">
        <w:rPr>
          <w:rFonts w:ascii="Times New Roman" w:eastAsia="宋体" w:hAnsi="Times New Roman" w:cs="Times New Roman"/>
          <w:szCs w:val="18"/>
        </w:rPr>
        <w:t>10</w:t>
      </w:r>
      <w:r w:rsidR="00921E3C" w:rsidRPr="00312D9F">
        <w:rPr>
          <w:rFonts w:ascii="Times New Roman" w:eastAsia="宋体" w:hAnsi="Times New Roman" w:cs="Times New Roman"/>
          <w:szCs w:val="18"/>
        </w:rPr>
        <w:t>]</w:t>
      </w:r>
      <w:r w:rsidR="00921E3C">
        <w:rPr>
          <w:rFonts w:ascii="Times New Roman" w:eastAsia="宋体" w:hAnsi="Times New Roman" w:cs="Times New Roman"/>
          <w:szCs w:val="18"/>
        </w:rPr>
        <w:t xml:space="preserve"> </w:t>
      </w:r>
      <w:r w:rsidR="00921E3C" w:rsidRPr="0017391F">
        <w:rPr>
          <w:rFonts w:ascii="Times New Roman" w:eastAsia="宋体" w:hAnsi="Times New Roman" w:cs="Times New Roman"/>
          <w:sz w:val="18"/>
          <w:szCs w:val="18"/>
        </w:rPr>
        <w:t>K</w:t>
      </w:r>
      <w:r w:rsidR="0017391F" w:rsidRPr="0017391F">
        <w:rPr>
          <w:rFonts w:ascii="Times New Roman" w:eastAsia="宋体" w:hAnsi="Times New Roman" w:cs="Times New Roman"/>
          <w:sz w:val="18"/>
          <w:szCs w:val="18"/>
        </w:rPr>
        <w:t>ETTUNEN</w:t>
      </w:r>
      <w:r w:rsidR="00921E3C" w:rsidRPr="0017391F">
        <w:rPr>
          <w:rFonts w:ascii="Times New Roman" w:eastAsia="宋体" w:hAnsi="Times New Roman" w:cs="Times New Roman"/>
          <w:sz w:val="18"/>
          <w:szCs w:val="18"/>
        </w:rPr>
        <w:t xml:space="preserve"> P, O</w:t>
      </w:r>
      <w:r w:rsidR="0017391F" w:rsidRPr="0017391F">
        <w:rPr>
          <w:rFonts w:ascii="Times New Roman" w:eastAsia="宋体" w:hAnsi="Times New Roman" w:cs="Times New Roman"/>
          <w:sz w:val="18"/>
          <w:szCs w:val="18"/>
        </w:rPr>
        <w:t>KSANEN</w:t>
      </w:r>
      <w:r w:rsidR="00921E3C" w:rsidRPr="0017391F">
        <w:rPr>
          <w:rFonts w:ascii="Times New Roman" w:eastAsia="宋体" w:hAnsi="Times New Roman" w:cs="Times New Roman"/>
          <w:sz w:val="18"/>
          <w:szCs w:val="18"/>
        </w:rPr>
        <w:t xml:space="preserve"> J</w:t>
      </w:r>
      <w:r w:rsidR="0017391F" w:rsidRPr="0017391F">
        <w:rPr>
          <w:rFonts w:ascii="Times New Roman" w:eastAsia="宋体" w:hAnsi="Times New Roman" w:cs="Times New Roman"/>
          <w:sz w:val="18"/>
          <w:szCs w:val="18"/>
        </w:rPr>
        <w:t xml:space="preserve">. </w:t>
      </w:r>
      <w:r w:rsidR="00921E3C" w:rsidRPr="0017391F">
        <w:rPr>
          <w:rFonts w:ascii="Times New Roman" w:eastAsia="宋体" w:hAnsi="Times New Roman" w:cs="Times New Roman"/>
          <w:sz w:val="18"/>
          <w:szCs w:val="18"/>
        </w:rPr>
        <w:t>Motion of animated streamlets appears to surpass their graphical alterations in human visual detection of vector field maxima</w:t>
      </w:r>
      <w:r w:rsidR="0017391F" w:rsidRPr="0017391F">
        <w:rPr>
          <w:rFonts w:ascii="Times New Roman" w:eastAsia="宋体" w:hAnsi="Times New Roman" w:cs="Times New Roman"/>
          <w:sz w:val="18"/>
          <w:szCs w:val="18"/>
        </w:rPr>
        <w:t xml:space="preserve">[J]. </w:t>
      </w:r>
      <w:r w:rsidR="00921E3C" w:rsidRPr="0017391F">
        <w:rPr>
          <w:rFonts w:ascii="Times New Roman" w:eastAsia="宋体" w:hAnsi="Times New Roman" w:cs="Times New Roman"/>
          <w:sz w:val="18"/>
          <w:szCs w:val="18"/>
        </w:rPr>
        <w:t>Cartography and Geographic Information Science, 2019,46:6, 489-501</w:t>
      </w:r>
      <w:r w:rsidR="0017391F">
        <w:rPr>
          <w:rFonts w:ascii="Times New Roman" w:eastAsia="宋体" w:hAnsi="Times New Roman" w:cs="Times New Roman"/>
          <w:sz w:val="18"/>
          <w:szCs w:val="18"/>
        </w:rPr>
        <w:t>.</w:t>
      </w:r>
    </w:p>
    <w:p w14:paraId="22E9942F" w14:textId="3FDEDEED" w:rsidR="00A32C3E" w:rsidRPr="00E514B1" w:rsidRDefault="0017391F" w:rsidP="00E465F4">
      <w:pPr>
        <w:widowControl/>
        <w:jc w:val="left"/>
        <w:rPr>
          <w:rFonts w:ascii="Times New Roman" w:eastAsia="宋体" w:hAnsi="Times New Roman" w:cs="Times New Roman"/>
          <w:sz w:val="18"/>
          <w:szCs w:val="18"/>
        </w:rPr>
      </w:pPr>
      <w:r w:rsidRPr="0017391F">
        <w:rPr>
          <w:rFonts w:ascii="Times New Roman" w:eastAsia="宋体" w:hAnsi="Times New Roman" w:cs="Times New Roman" w:hint="eastAsia"/>
          <w:szCs w:val="18"/>
        </w:rPr>
        <w:t>[</w:t>
      </w:r>
      <w:r w:rsidRPr="0017391F">
        <w:rPr>
          <w:rFonts w:ascii="Times New Roman" w:eastAsia="宋体" w:hAnsi="Times New Roman" w:cs="Times New Roman"/>
          <w:szCs w:val="18"/>
        </w:rPr>
        <w:t>11]</w:t>
      </w:r>
      <w:r w:rsidR="00E514B1" w:rsidRPr="00E514B1">
        <w:rPr>
          <w:rFonts w:ascii="Times New Roman" w:eastAsia="宋体" w:hAnsi="Times New Roman" w:cs="Times New Roman"/>
          <w:color w:val="333333"/>
          <w:sz w:val="18"/>
          <w:szCs w:val="18"/>
          <w:shd w:val="clear" w:color="auto" w:fill="FFFFFF"/>
        </w:rPr>
        <w:t>温军超</w:t>
      </w:r>
      <w:r w:rsidR="00E514B1" w:rsidRPr="00E514B1">
        <w:rPr>
          <w:rFonts w:ascii="Times New Roman" w:eastAsia="宋体" w:hAnsi="Times New Roman" w:cs="Times New Roman"/>
          <w:color w:val="333333"/>
          <w:sz w:val="18"/>
          <w:szCs w:val="18"/>
          <w:shd w:val="clear" w:color="auto" w:fill="FFFFFF"/>
        </w:rPr>
        <w:t>.</w:t>
      </w:r>
      <w:r w:rsidR="00E514B1" w:rsidRPr="00E514B1">
        <w:rPr>
          <w:rFonts w:ascii="Times New Roman" w:eastAsia="宋体" w:hAnsi="Times New Roman" w:cs="Times New Roman"/>
          <w:color w:val="333333"/>
          <w:sz w:val="18"/>
          <w:szCs w:val="18"/>
          <w:shd w:val="clear" w:color="auto" w:fill="FFFFFF"/>
        </w:rPr>
        <w:t>老子文化海外传播的现状及对策</w:t>
      </w:r>
      <w:r w:rsidR="00E514B1" w:rsidRPr="00E514B1">
        <w:rPr>
          <w:rFonts w:ascii="Times New Roman" w:eastAsia="宋体" w:hAnsi="Times New Roman" w:cs="Times New Roman"/>
          <w:color w:val="333333"/>
          <w:sz w:val="18"/>
          <w:szCs w:val="18"/>
          <w:shd w:val="clear" w:color="auto" w:fill="FFFFFF"/>
        </w:rPr>
        <w:t>[J].</w:t>
      </w:r>
      <w:r w:rsidR="00E514B1" w:rsidRPr="00E514B1">
        <w:rPr>
          <w:rFonts w:ascii="Times New Roman" w:eastAsia="宋体" w:hAnsi="Times New Roman" w:cs="Times New Roman"/>
          <w:color w:val="333333"/>
          <w:sz w:val="18"/>
          <w:szCs w:val="18"/>
          <w:shd w:val="clear" w:color="auto" w:fill="FFFFFF"/>
        </w:rPr>
        <w:t>河南科技大学学报</w:t>
      </w:r>
      <w:r w:rsidR="00E514B1" w:rsidRPr="00E514B1">
        <w:rPr>
          <w:rFonts w:ascii="Times New Roman" w:eastAsia="宋体" w:hAnsi="Times New Roman" w:cs="Times New Roman"/>
          <w:color w:val="333333"/>
          <w:sz w:val="18"/>
          <w:szCs w:val="18"/>
          <w:shd w:val="clear" w:color="auto" w:fill="FFFFFF"/>
        </w:rPr>
        <w:t>(</w:t>
      </w:r>
      <w:r w:rsidR="00E514B1" w:rsidRPr="00E514B1">
        <w:rPr>
          <w:rFonts w:ascii="Times New Roman" w:eastAsia="宋体" w:hAnsi="Times New Roman" w:cs="Times New Roman"/>
          <w:color w:val="333333"/>
          <w:sz w:val="18"/>
          <w:szCs w:val="18"/>
          <w:shd w:val="clear" w:color="auto" w:fill="FFFFFF"/>
        </w:rPr>
        <w:t>社会科学版</w:t>
      </w:r>
      <w:r w:rsidR="00E514B1" w:rsidRPr="00E514B1">
        <w:rPr>
          <w:rFonts w:ascii="Times New Roman" w:eastAsia="宋体" w:hAnsi="Times New Roman" w:cs="Times New Roman"/>
          <w:color w:val="333333"/>
          <w:sz w:val="18"/>
          <w:szCs w:val="18"/>
          <w:shd w:val="clear" w:color="auto" w:fill="FFFFFF"/>
        </w:rPr>
        <w:t>),2012,30(01):12-15.</w:t>
      </w:r>
    </w:p>
    <w:p w14:paraId="5BA8322E" w14:textId="27F9BBE6" w:rsidR="00A32C3E" w:rsidRPr="00E514B1" w:rsidRDefault="00A32C3E" w:rsidP="00E465F4">
      <w:pPr>
        <w:widowControl/>
        <w:jc w:val="left"/>
        <w:rPr>
          <w:rFonts w:ascii="Times New Roman" w:eastAsia="宋体" w:hAnsi="Times New Roman" w:cs="Times New Roman"/>
          <w:sz w:val="18"/>
          <w:szCs w:val="18"/>
        </w:rPr>
      </w:pPr>
      <w:r w:rsidRPr="00312D9F">
        <w:rPr>
          <w:rFonts w:ascii="Times New Roman" w:eastAsia="宋体" w:hAnsi="Times New Roman" w:cs="Times New Roman"/>
          <w:szCs w:val="18"/>
        </w:rPr>
        <w:t>[</w:t>
      </w:r>
      <w:r w:rsidRPr="00E514B1">
        <w:rPr>
          <w:rFonts w:ascii="Times New Roman" w:eastAsia="宋体" w:hAnsi="Times New Roman" w:cs="Times New Roman"/>
          <w:szCs w:val="18"/>
        </w:rPr>
        <w:t>1</w:t>
      </w:r>
      <w:r w:rsidR="0017391F">
        <w:rPr>
          <w:rFonts w:ascii="Times New Roman" w:eastAsia="宋体" w:hAnsi="Times New Roman" w:cs="Times New Roman"/>
          <w:szCs w:val="18"/>
        </w:rPr>
        <w:t>2</w:t>
      </w:r>
      <w:r w:rsidRPr="00312D9F">
        <w:rPr>
          <w:rFonts w:ascii="Times New Roman" w:eastAsia="宋体" w:hAnsi="Times New Roman" w:cs="Times New Roman"/>
          <w:szCs w:val="18"/>
        </w:rPr>
        <w:t>]</w:t>
      </w:r>
      <w:r w:rsidR="00E514B1" w:rsidRPr="00E514B1">
        <w:rPr>
          <w:rFonts w:ascii="Times New Roman" w:eastAsia="宋体" w:hAnsi="Times New Roman" w:cs="Times New Roman"/>
          <w:color w:val="333333"/>
          <w:sz w:val="18"/>
          <w:szCs w:val="18"/>
          <w:shd w:val="clear" w:color="auto" w:fill="FFFFFF"/>
        </w:rPr>
        <w:t xml:space="preserve"> </w:t>
      </w:r>
      <w:r w:rsidR="00E514B1" w:rsidRPr="00E514B1">
        <w:rPr>
          <w:rFonts w:ascii="Times New Roman" w:eastAsia="宋体" w:hAnsi="Times New Roman" w:cs="Times New Roman"/>
          <w:color w:val="333333"/>
          <w:sz w:val="18"/>
          <w:szCs w:val="18"/>
          <w:shd w:val="clear" w:color="auto" w:fill="FFFFFF"/>
        </w:rPr>
        <w:t>谢扬举</w:t>
      </w:r>
      <w:r w:rsidR="00E514B1" w:rsidRPr="00E514B1">
        <w:rPr>
          <w:rFonts w:ascii="Times New Roman" w:eastAsia="宋体" w:hAnsi="Times New Roman" w:cs="Times New Roman"/>
          <w:color w:val="333333"/>
          <w:sz w:val="18"/>
          <w:szCs w:val="18"/>
          <w:shd w:val="clear" w:color="auto" w:fill="FFFFFF"/>
        </w:rPr>
        <w:t>.</w:t>
      </w:r>
      <w:r w:rsidR="00E514B1" w:rsidRPr="00E514B1">
        <w:rPr>
          <w:rFonts w:ascii="Times New Roman" w:eastAsia="宋体" w:hAnsi="Times New Roman" w:cs="Times New Roman"/>
          <w:color w:val="333333"/>
          <w:sz w:val="18"/>
          <w:szCs w:val="18"/>
          <w:shd w:val="clear" w:color="auto" w:fill="FFFFFF"/>
        </w:rPr>
        <w:t>老子思想向世界传播的文明互鉴意义</w:t>
      </w:r>
      <w:r w:rsidR="00E514B1" w:rsidRPr="00E514B1">
        <w:rPr>
          <w:rFonts w:ascii="Times New Roman" w:eastAsia="宋体" w:hAnsi="Times New Roman" w:cs="Times New Roman"/>
          <w:color w:val="333333"/>
          <w:sz w:val="18"/>
          <w:szCs w:val="18"/>
          <w:shd w:val="clear" w:color="auto" w:fill="FFFFFF"/>
        </w:rPr>
        <w:t>[J].</w:t>
      </w:r>
      <w:r w:rsidR="00E514B1" w:rsidRPr="00E514B1">
        <w:rPr>
          <w:rFonts w:ascii="Times New Roman" w:eastAsia="宋体" w:hAnsi="Times New Roman" w:cs="Times New Roman"/>
          <w:color w:val="333333"/>
          <w:sz w:val="18"/>
          <w:szCs w:val="18"/>
          <w:shd w:val="clear" w:color="auto" w:fill="FFFFFF"/>
        </w:rPr>
        <w:t>青藏高原论坛</w:t>
      </w:r>
      <w:r w:rsidR="00E514B1" w:rsidRPr="00E514B1">
        <w:rPr>
          <w:rFonts w:ascii="Times New Roman" w:eastAsia="宋体" w:hAnsi="Times New Roman" w:cs="Times New Roman"/>
          <w:color w:val="333333"/>
          <w:sz w:val="18"/>
          <w:szCs w:val="18"/>
          <w:shd w:val="clear" w:color="auto" w:fill="FFFFFF"/>
        </w:rPr>
        <w:t>,2018,6(02):102-107.</w:t>
      </w:r>
    </w:p>
    <w:p w14:paraId="40639182" w14:textId="46502D10" w:rsidR="00A32C3E" w:rsidRPr="00E514B1" w:rsidRDefault="00A32C3E" w:rsidP="00E465F4">
      <w:pPr>
        <w:widowControl/>
        <w:jc w:val="left"/>
        <w:rPr>
          <w:rFonts w:ascii="Times New Roman" w:eastAsia="宋体" w:hAnsi="Times New Roman" w:cs="Times New Roman"/>
          <w:sz w:val="18"/>
          <w:szCs w:val="18"/>
        </w:rPr>
      </w:pPr>
      <w:r w:rsidRPr="00312D9F">
        <w:rPr>
          <w:rFonts w:ascii="Times New Roman" w:eastAsia="宋体" w:hAnsi="Times New Roman" w:cs="Times New Roman"/>
          <w:szCs w:val="18"/>
        </w:rPr>
        <w:t>[</w:t>
      </w:r>
      <w:r w:rsidRPr="00E514B1">
        <w:rPr>
          <w:rFonts w:ascii="Times New Roman" w:eastAsia="宋体" w:hAnsi="Times New Roman" w:cs="Times New Roman"/>
          <w:szCs w:val="18"/>
        </w:rPr>
        <w:t>1</w:t>
      </w:r>
      <w:r w:rsidR="0017391F">
        <w:rPr>
          <w:rFonts w:ascii="Times New Roman" w:eastAsia="宋体" w:hAnsi="Times New Roman" w:cs="Times New Roman"/>
          <w:szCs w:val="18"/>
        </w:rPr>
        <w:t>3</w:t>
      </w:r>
      <w:r w:rsidRPr="00312D9F">
        <w:rPr>
          <w:rFonts w:ascii="Times New Roman" w:eastAsia="宋体" w:hAnsi="Times New Roman" w:cs="Times New Roman"/>
          <w:szCs w:val="18"/>
        </w:rPr>
        <w:t>]</w:t>
      </w:r>
      <w:r w:rsidR="00E514B1" w:rsidRPr="00E514B1">
        <w:rPr>
          <w:rFonts w:ascii="Times New Roman" w:eastAsia="宋体" w:hAnsi="Times New Roman" w:cs="Times New Roman"/>
          <w:sz w:val="18"/>
          <w:szCs w:val="18"/>
        </w:rPr>
        <w:t xml:space="preserve"> </w:t>
      </w:r>
      <w:r w:rsidR="00E514B1" w:rsidRPr="00E514B1">
        <w:rPr>
          <w:rFonts w:ascii="Times New Roman" w:eastAsia="宋体" w:hAnsi="Times New Roman" w:cs="Times New Roman"/>
          <w:color w:val="333333"/>
          <w:sz w:val="18"/>
          <w:szCs w:val="18"/>
          <w:shd w:val="clear" w:color="auto" w:fill="FFFFFF"/>
        </w:rPr>
        <w:t>严琪</w:t>
      </w:r>
      <w:r w:rsidR="00E514B1" w:rsidRPr="00E514B1">
        <w:rPr>
          <w:rFonts w:ascii="Times New Roman" w:eastAsia="宋体" w:hAnsi="Times New Roman" w:cs="Times New Roman"/>
          <w:color w:val="333333"/>
          <w:sz w:val="18"/>
          <w:szCs w:val="18"/>
          <w:shd w:val="clear" w:color="auto" w:fill="FFFFFF"/>
        </w:rPr>
        <w:t>.</w:t>
      </w:r>
      <w:r w:rsidR="00E514B1" w:rsidRPr="00E514B1">
        <w:rPr>
          <w:rFonts w:ascii="Times New Roman" w:eastAsia="宋体" w:hAnsi="Times New Roman" w:cs="Times New Roman"/>
          <w:color w:val="333333"/>
          <w:sz w:val="18"/>
          <w:szCs w:val="18"/>
          <w:shd w:val="clear" w:color="auto" w:fill="FFFFFF"/>
        </w:rPr>
        <w:t>《老子》之</w:t>
      </w:r>
      <w:r w:rsidR="00E514B1" w:rsidRPr="00E514B1">
        <w:rPr>
          <w:rFonts w:ascii="Times New Roman" w:eastAsia="宋体" w:hAnsi="Times New Roman" w:cs="Times New Roman"/>
          <w:color w:val="333333"/>
          <w:sz w:val="18"/>
          <w:szCs w:val="18"/>
          <w:shd w:val="clear" w:color="auto" w:fill="FFFFFF"/>
        </w:rPr>
        <w:t>“</w:t>
      </w:r>
      <w:r w:rsidR="00E514B1" w:rsidRPr="00E514B1">
        <w:rPr>
          <w:rFonts w:ascii="Times New Roman" w:eastAsia="宋体" w:hAnsi="Times New Roman" w:cs="Times New Roman"/>
          <w:color w:val="333333"/>
          <w:sz w:val="18"/>
          <w:szCs w:val="18"/>
          <w:shd w:val="clear" w:color="auto" w:fill="FFFFFF"/>
        </w:rPr>
        <w:t>道</w:t>
      </w:r>
      <w:r w:rsidR="00E514B1" w:rsidRPr="00E514B1">
        <w:rPr>
          <w:rFonts w:ascii="Times New Roman" w:eastAsia="宋体" w:hAnsi="Times New Roman" w:cs="Times New Roman"/>
          <w:color w:val="333333"/>
          <w:sz w:val="18"/>
          <w:szCs w:val="18"/>
          <w:shd w:val="clear" w:color="auto" w:fill="FFFFFF"/>
        </w:rPr>
        <w:t>”</w:t>
      </w:r>
      <w:r w:rsidR="00E514B1" w:rsidRPr="00E514B1">
        <w:rPr>
          <w:rFonts w:ascii="Times New Roman" w:eastAsia="宋体" w:hAnsi="Times New Roman" w:cs="Times New Roman"/>
          <w:color w:val="333333"/>
          <w:sz w:val="18"/>
          <w:szCs w:val="18"/>
          <w:shd w:val="clear" w:color="auto" w:fill="FFFFFF"/>
        </w:rPr>
        <w:t>的含义及其翻译研究</w:t>
      </w:r>
      <w:r w:rsidR="00E514B1" w:rsidRPr="00E514B1">
        <w:rPr>
          <w:rFonts w:ascii="Times New Roman" w:eastAsia="宋体" w:hAnsi="Times New Roman" w:cs="Times New Roman"/>
          <w:color w:val="333333"/>
          <w:sz w:val="18"/>
          <w:szCs w:val="18"/>
          <w:shd w:val="clear" w:color="auto" w:fill="FFFFFF"/>
        </w:rPr>
        <w:t>[J].</w:t>
      </w:r>
      <w:r w:rsidR="00E514B1" w:rsidRPr="00E514B1">
        <w:rPr>
          <w:rFonts w:ascii="Times New Roman" w:eastAsia="宋体" w:hAnsi="Times New Roman" w:cs="Times New Roman"/>
          <w:color w:val="333333"/>
          <w:sz w:val="18"/>
          <w:szCs w:val="18"/>
          <w:shd w:val="clear" w:color="auto" w:fill="FFFFFF"/>
        </w:rPr>
        <w:t>汉字文化</w:t>
      </w:r>
      <w:r w:rsidR="00E514B1" w:rsidRPr="00E514B1">
        <w:rPr>
          <w:rFonts w:ascii="Times New Roman" w:eastAsia="宋体" w:hAnsi="Times New Roman" w:cs="Times New Roman"/>
          <w:color w:val="333333"/>
          <w:sz w:val="18"/>
          <w:szCs w:val="18"/>
          <w:shd w:val="clear" w:color="auto" w:fill="FFFFFF"/>
        </w:rPr>
        <w:t>,2021(24):138-139.</w:t>
      </w:r>
    </w:p>
    <w:p w14:paraId="4E9D7CC6" w14:textId="2F1E8ED9" w:rsidR="00A32C3E" w:rsidRPr="00E514B1" w:rsidRDefault="00A32C3E" w:rsidP="00E465F4">
      <w:pPr>
        <w:widowControl/>
        <w:jc w:val="left"/>
        <w:rPr>
          <w:rFonts w:ascii="Times New Roman" w:eastAsia="宋体" w:hAnsi="Times New Roman" w:cs="Times New Roman"/>
          <w:sz w:val="18"/>
          <w:szCs w:val="18"/>
        </w:rPr>
      </w:pPr>
      <w:r w:rsidRPr="00312D9F">
        <w:rPr>
          <w:rFonts w:ascii="Times New Roman" w:eastAsia="宋体" w:hAnsi="Times New Roman" w:cs="Times New Roman"/>
          <w:szCs w:val="18"/>
        </w:rPr>
        <w:t>[</w:t>
      </w:r>
      <w:r w:rsidRPr="00E514B1">
        <w:rPr>
          <w:rFonts w:ascii="Times New Roman" w:eastAsia="宋体" w:hAnsi="Times New Roman" w:cs="Times New Roman"/>
          <w:szCs w:val="18"/>
        </w:rPr>
        <w:t>1</w:t>
      </w:r>
      <w:r w:rsidR="0017391F">
        <w:rPr>
          <w:rFonts w:ascii="Times New Roman" w:eastAsia="宋体" w:hAnsi="Times New Roman" w:cs="Times New Roman"/>
          <w:szCs w:val="18"/>
        </w:rPr>
        <w:t>4</w:t>
      </w:r>
      <w:r w:rsidRPr="00312D9F">
        <w:rPr>
          <w:rFonts w:ascii="Times New Roman" w:eastAsia="宋体" w:hAnsi="Times New Roman" w:cs="Times New Roman"/>
          <w:szCs w:val="18"/>
        </w:rPr>
        <w:t>]</w:t>
      </w:r>
      <w:r w:rsidR="00E514B1" w:rsidRPr="00E514B1">
        <w:rPr>
          <w:rFonts w:ascii="Times New Roman" w:eastAsia="宋体" w:hAnsi="Times New Roman" w:cs="Times New Roman"/>
          <w:sz w:val="18"/>
          <w:szCs w:val="18"/>
        </w:rPr>
        <w:t xml:space="preserve"> </w:t>
      </w:r>
      <w:r w:rsidR="00E514B1" w:rsidRPr="00E514B1">
        <w:rPr>
          <w:rFonts w:ascii="Times New Roman" w:eastAsia="宋体" w:hAnsi="Times New Roman" w:cs="Times New Roman"/>
          <w:color w:val="333333"/>
          <w:sz w:val="18"/>
          <w:szCs w:val="18"/>
          <w:shd w:val="clear" w:color="auto" w:fill="FFFFFF"/>
        </w:rPr>
        <w:t>谢清果</w:t>
      </w:r>
      <w:r w:rsidR="00E514B1" w:rsidRPr="00E514B1">
        <w:rPr>
          <w:rFonts w:ascii="Times New Roman" w:eastAsia="宋体" w:hAnsi="Times New Roman" w:cs="Times New Roman"/>
          <w:color w:val="333333"/>
          <w:sz w:val="18"/>
          <w:szCs w:val="18"/>
          <w:shd w:val="clear" w:color="auto" w:fill="FFFFFF"/>
        </w:rPr>
        <w:t>,</w:t>
      </w:r>
      <w:r w:rsidR="00E514B1" w:rsidRPr="00E514B1">
        <w:rPr>
          <w:rFonts w:ascii="Times New Roman" w:eastAsia="宋体" w:hAnsi="Times New Roman" w:cs="Times New Roman"/>
          <w:color w:val="333333"/>
          <w:sz w:val="18"/>
          <w:szCs w:val="18"/>
          <w:shd w:val="clear" w:color="auto" w:fill="FFFFFF"/>
        </w:rPr>
        <w:t>杨芳</w:t>
      </w:r>
      <w:r w:rsidR="00E514B1" w:rsidRPr="00E514B1">
        <w:rPr>
          <w:rFonts w:ascii="Times New Roman" w:eastAsia="宋体" w:hAnsi="Times New Roman" w:cs="Times New Roman"/>
          <w:color w:val="333333"/>
          <w:sz w:val="18"/>
          <w:szCs w:val="18"/>
          <w:shd w:val="clear" w:color="auto" w:fill="FFFFFF"/>
        </w:rPr>
        <w:t>.</w:t>
      </w:r>
      <w:r w:rsidR="00E514B1" w:rsidRPr="00E514B1">
        <w:rPr>
          <w:rFonts w:ascii="Times New Roman" w:eastAsia="宋体" w:hAnsi="Times New Roman" w:cs="Times New Roman"/>
          <w:color w:val="333333"/>
          <w:sz w:val="18"/>
          <w:szCs w:val="18"/>
          <w:shd w:val="clear" w:color="auto" w:fill="FFFFFF"/>
        </w:rPr>
        <w:t>老子对人际传播现象的独特思考</w:t>
      </w:r>
      <w:r w:rsidR="00E514B1" w:rsidRPr="00E514B1">
        <w:rPr>
          <w:rFonts w:ascii="Times New Roman" w:eastAsia="宋体" w:hAnsi="Times New Roman" w:cs="Times New Roman"/>
          <w:color w:val="333333"/>
          <w:sz w:val="18"/>
          <w:szCs w:val="18"/>
          <w:shd w:val="clear" w:color="auto" w:fill="FFFFFF"/>
        </w:rPr>
        <w:t>——</w:t>
      </w:r>
      <w:r w:rsidR="00E514B1" w:rsidRPr="00E514B1">
        <w:rPr>
          <w:rFonts w:ascii="Times New Roman" w:eastAsia="宋体" w:hAnsi="Times New Roman" w:cs="Times New Roman"/>
          <w:color w:val="333333"/>
          <w:sz w:val="18"/>
          <w:szCs w:val="18"/>
          <w:shd w:val="clear" w:color="auto" w:fill="FFFFFF"/>
        </w:rPr>
        <w:t>与《交流的无奈</w:t>
      </w:r>
      <w:r w:rsidR="00E514B1" w:rsidRPr="00E514B1">
        <w:rPr>
          <w:rFonts w:ascii="Times New Roman" w:eastAsia="宋体" w:hAnsi="Times New Roman" w:cs="Times New Roman"/>
          <w:color w:val="333333"/>
          <w:sz w:val="18"/>
          <w:szCs w:val="18"/>
          <w:shd w:val="clear" w:color="auto" w:fill="FFFFFF"/>
        </w:rPr>
        <w:t>——</w:t>
      </w:r>
      <w:r w:rsidR="00E514B1" w:rsidRPr="00E514B1">
        <w:rPr>
          <w:rFonts w:ascii="Times New Roman" w:eastAsia="宋体" w:hAnsi="Times New Roman" w:cs="Times New Roman"/>
          <w:color w:val="333333"/>
          <w:sz w:val="18"/>
          <w:szCs w:val="18"/>
          <w:shd w:val="clear" w:color="auto" w:fill="FFFFFF"/>
        </w:rPr>
        <w:t>传播思想史》比较的视角</w:t>
      </w:r>
      <w:r w:rsidR="00E514B1" w:rsidRPr="00E514B1">
        <w:rPr>
          <w:rFonts w:ascii="Times New Roman" w:eastAsia="宋体" w:hAnsi="Times New Roman" w:cs="Times New Roman"/>
          <w:color w:val="333333"/>
          <w:sz w:val="18"/>
          <w:szCs w:val="18"/>
          <w:shd w:val="clear" w:color="auto" w:fill="FFFFFF"/>
        </w:rPr>
        <w:t>[J].</w:t>
      </w:r>
      <w:r w:rsidR="00E514B1" w:rsidRPr="00E514B1">
        <w:rPr>
          <w:rFonts w:ascii="Times New Roman" w:eastAsia="宋体" w:hAnsi="Times New Roman" w:cs="Times New Roman"/>
          <w:color w:val="333333"/>
          <w:sz w:val="18"/>
          <w:szCs w:val="18"/>
          <w:shd w:val="clear" w:color="auto" w:fill="FFFFFF"/>
        </w:rPr>
        <w:t>成都大学学报</w:t>
      </w:r>
      <w:r w:rsidR="00E514B1" w:rsidRPr="00E514B1">
        <w:rPr>
          <w:rFonts w:ascii="Times New Roman" w:eastAsia="宋体" w:hAnsi="Times New Roman" w:cs="Times New Roman"/>
          <w:color w:val="333333"/>
          <w:sz w:val="18"/>
          <w:szCs w:val="18"/>
          <w:shd w:val="clear" w:color="auto" w:fill="FFFFFF"/>
        </w:rPr>
        <w:t>(</w:t>
      </w:r>
      <w:r w:rsidR="00E514B1" w:rsidRPr="00E514B1">
        <w:rPr>
          <w:rFonts w:ascii="Times New Roman" w:eastAsia="宋体" w:hAnsi="Times New Roman" w:cs="Times New Roman"/>
          <w:color w:val="333333"/>
          <w:sz w:val="18"/>
          <w:szCs w:val="18"/>
          <w:shd w:val="clear" w:color="auto" w:fill="FFFFFF"/>
        </w:rPr>
        <w:t>社会科学版</w:t>
      </w:r>
      <w:r w:rsidR="00E514B1" w:rsidRPr="00E514B1">
        <w:rPr>
          <w:rFonts w:ascii="Times New Roman" w:eastAsia="宋体" w:hAnsi="Times New Roman" w:cs="Times New Roman"/>
          <w:color w:val="333333"/>
          <w:sz w:val="18"/>
          <w:szCs w:val="18"/>
          <w:shd w:val="clear" w:color="auto" w:fill="FFFFFF"/>
        </w:rPr>
        <w:t>),2016(04):1-7.</w:t>
      </w:r>
    </w:p>
    <w:p w14:paraId="0976E837" w14:textId="319DD361" w:rsidR="00A32C3E" w:rsidRPr="00E514B1" w:rsidRDefault="00A32C3E" w:rsidP="00E465F4">
      <w:pPr>
        <w:widowControl/>
        <w:jc w:val="left"/>
        <w:rPr>
          <w:rFonts w:ascii="Times New Roman" w:eastAsia="宋体" w:hAnsi="Times New Roman" w:cs="Times New Roman"/>
          <w:sz w:val="18"/>
          <w:szCs w:val="18"/>
        </w:rPr>
      </w:pPr>
      <w:r w:rsidRPr="00312D9F">
        <w:rPr>
          <w:rFonts w:ascii="Times New Roman" w:eastAsia="宋体" w:hAnsi="Times New Roman" w:cs="Times New Roman"/>
          <w:szCs w:val="18"/>
        </w:rPr>
        <w:t>[</w:t>
      </w:r>
      <w:r w:rsidRPr="00E514B1">
        <w:rPr>
          <w:rFonts w:ascii="Times New Roman" w:eastAsia="宋体" w:hAnsi="Times New Roman" w:cs="Times New Roman"/>
          <w:szCs w:val="18"/>
        </w:rPr>
        <w:t>1</w:t>
      </w:r>
      <w:r w:rsidR="0017391F">
        <w:rPr>
          <w:rFonts w:ascii="Times New Roman" w:eastAsia="宋体" w:hAnsi="Times New Roman" w:cs="Times New Roman"/>
          <w:szCs w:val="18"/>
        </w:rPr>
        <w:t>5</w:t>
      </w:r>
      <w:r w:rsidRPr="00312D9F">
        <w:rPr>
          <w:rFonts w:ascii="Times New Roman" w:eastAsia="宋体" w:hAnsi="Times New Roman" w:cs="Times New Roman"/>
          <w:szCs w:val="18"/>
        </w:rPr>
        <w:t>]</w:t>
      </w:r>
      <w:r w:rsidR="00E514B1" w:rsidRPr="00E514B1">
        <w:rPr>
          <w:rFonts w:ascii="Times New Roman" w:eastAsia="宋体" w:hAnsi="Times New Roman" w:cs="Times New Roman"/>
          <w:sz w:val="18"/>
          <w:szCs w:val="18"/>
        </w:rPr>
        <w:t xml:space="preserve"> </w:t>
      </w:r>
      <w:r w:rsidR="00E514B1" w:rsidRPr="00E514B1">
        <w:rPr>
          <w:rFonts w:ascii="Times New Roman" w:eastAsia="宋体" w:hAnsi="Times New Roman" w:cs="Times New Roman"/>
          <w:color w:val="333333"/>
          <w:sz w:val="18"/>
          <w:szCs w:val="18"/>
          <w:shd w:val="clear" w:color="auto" w:fill="FFFFFF"/>
        </w:rPr>
        <w:t>温军超</w:t>
      </w:r>
      <w:r w:rsidR="00E514B1" w:rsidRPr="00E514B1">
        <w:rPr>
          <w:rFonts w:ascii="Times New Roman" w:eastAsia="宋体" w:hAnsi="Times New Roman" w:cs="Times New Roman"/>
          <w:color w:val="333333"/>
          <w:sz w:val="18"/>
          <w:szCs w:val="18"/>
          <w:shd w:val="clear" w:color="auto" w:fill="FFFFFF"/>
        </w:rPr>
        <w:t>.</w:t>
      </w:r>
      <w:r w:rsidR="00E514B1" w:rsidRPr="00E514B1">
        <w:rPr>
          <w:rFonts w:ascii="Times New Roman" w:eastAsia="宋体" w:hAnsi="Times New Roman" w:cs="Times New Roman"/>
          <w:color w:val="333333"/>
          <w:sz w:val="18"/>
          <w:szCs w:val="18"/>
          <w:shd w:val="clear" w:color="auto" w:fill="FFFFFF"/>
        </w:rPr>
        <w:t>由</w:t>
      </w:r>
      <w:r w:rsidR="00E514B1" w:rsidRPr="00E514B1">
        <w:rPr>
          <w:rFonts w:ascii="Times New Roman" w:eastAsia="宋体" w:hAnsi="Times New Roman" w:cs="Times New Roman"/>
          <w:color w:val="333333"/>
          <w:sz w:val="18"/>
          <w:szCs w:val="18"/>
          <w:shd w:val="clear" w:color="auto" w:fill="FFFFFF"/>
        </w:rPr>
        <w:t>“</w:t>
      </w:r>
      <w:r w:rsidR="00E514B1" w:rsidRPr="00E514B1">
        <w:rPr>
          <w:rFonts w:ascii="Times New Roman" w:eastAsia="宋体" w:hAnsi="Times New Roman" w:cs="Times New Roman"/>
          <w:color w:val="333333"/>
          <w:sz w:val="18"/>
          <w:szCs w:val="18"/>
          <w:shd w:val="clear" w:color="auto" w:fill="FFFFFF"/>
        </w:rPr>
        <w:t>西渐</w:t>
      </w:r>
      <w:r w:rsidR="00E514B1" w:rsidRPr="00E514B1">
        <w:rPr>
          <w:rFonts w:ascii="Times New Roman" w:eastAsia="宋体" w:hAnsi="Times New Roman" w:cs="Times New Roman"/>
          <w:color w:val="333333"/>
          <w:sz w:val="18"/>
          <w:szCs w:val="18"/>
          <w:shd w:val="clear" w:color="auto" w:fill="FFFFFF"/>
        </w:rPr>
        <w:t>”</w:t>
      </w:r>
      <w:r w:rsidR="00E514B1" w:rsidRPr="00E514B1">
        <w:rPr>
          <w:rFonts w:ascii="Times New Roman" w:eastAsia="宋体" w:hAnsi="Times New Roman" w:cs="Times New Roman"/>
          <w:color w:val="333333"/>
          <w:sz w:val="18"/>
          <w:szCs w:val="18"/>
          <w:shd w:val="clear" w:color="auto" w:fill="FFFFFF"/>
        </w:rPr>
        <w:t>到</w:t>
      </w:r>
      <w:r w:rsidR="00E514B1" w:rsidRPr="00E514B1">
        <w:rPr>
          <w:rFonts w:ascii="Times New Roman" w:eastAsia="宋体" w:hAnsi="Times New Roman" w:cs="Times New Roman"/>
          <w:color w:val="333333"/>
          <w:sz w:val="18"/>
          <w:szCs w:val="18"/>
          <w:shd w:val="clear" w:color="auto" w:fill="FFFFFF"/>
        </w:rPr>
        <w:t>“</w:t>
      </w:r>
      <w:r w:rsidR="00E514B1" w:rsidRPr="00E514B1">
        <w:rPr>
          <w:rFonts w:ascii="Times New Roman" w:eastAsia="宋体" w:hAnsi="Times New Roman" w:cs="Times New Roman"/>
          <w:color w:val="333333"/>
          <w:sz w:val="18"/>
          <w:szCs w:val="18"/>
          <w:shd w:val="clear" w:color="auto" w:fill="FFFFFF"/>
        </w:rPr>
        <w:t>西送</w:t>
      </w:r>
      <w:r w:rsidR="00E514B1" w:rsidRPr="00E514B1">
        <w:rPr>
          <w:rFonts w:ascii="Times New Roman" w:eastAsia="宋体" w:hAnsi="Times New Roman" w:cs="Times New Roman"/>
          <w:color w:val="333333"/>
          <w:sz w:val="18"/>
          <w:szCs w:val="18"/>
          <w:shd w:val="clear" w:color="auto" w:fill="FFFFFF"/>
        </w:rPr>
        <w:t>”:</w:t>
      </w:r>
      <w:r w:rsidR="00E514B1" w:rsidRPr="00E514B1">
        <w:rPr>
          <w:rFonts w:ascii="Times New Roman" w:eastAsia="宋体" w:hAnsi="Times New Roman" w:cs="Times New Roman"/>
          <w:color w:val="333333"/>
          <w:sz w:val="18"/>
          <w:szCs w:val="18"/>
          <w:shd w:val="clear" w:color="auto" w:fill="FFFFFF"/>
        </w:rPr>
        <w:t>老子文化的海外传播</w:t>
      </w:r>
      <w:r w:rsidR="00E514B1" w:rsidRPr="00E514B1">
        <w:rPr>
          <w:rFonts w:ascii="Times New Roman" w:eastAsia="宋体" w:hAnsi="Times New Roman" w:cs="Times New Roman"/>
          <w:color w:val="333333"/>
          <w:sz w:val="18"/>
          <w:szCs w:val="18"/>
          <w:shd w:val="clear" w:color="auto" w:fill="FFFFFF"/>
        </w:rPr>
        <w:t>[J].</w:t>
      </w:r>
      <w:r w:rsidR="00E514B1" w:rsidRPr="00E514B1">
        <w:rPr>
          <w:rFonts w:ascii="Times New Roman" w:eastAsia="宋体" w:hAnsi="Times New Roman" w:cs="Times New Roman"/>
          <w:color w:val="333333"/>
          <w:sz w:val="18"/>
          <w:szCs w:val="18"/>
          <w:shd w:val="clear" w:color="auto" w:fill="FFFFFF"/>
        </w:rPr>
        <w:t>今传媒</w:t>
      </w:r>
      <w:r w:rsidR="00E514B1" w:rsidRPr="00E514B1">
        <w:rPr>
          <w:rFonts w:ascii="Times New Roman" w:eastAsia="宋体" w:hAnsi="Times New Roman" w:cs="Times New Roman"/>
          <w:color w:val="333333"/>
          <w:sz w:val="18"/>
          <w:szCs w:val="18"/>
          <w:shd w:val="clear" w:color="auto" w:fill="FFFFFF"/>
        </w:rPr>
        <w:t>,2013,21(02):147-149.</w:t>
      </w:r>
    </w:p>
    <w:p w14:paraId="3DB976F8" w14:textId="6A949C60" w:rsidR="00A32C3E" w:rsidRPr="00E514B1" w:rsidRDefault="00A32C3E" w:rsidP="00E465F4">
      <w:pPr>
        <w:widowControl/>
        <w:jc w:val="left"/>
        <w:rPr>
          <w:rFonts w:ascii="Times New Roman" w:eastAsia="宋体" w:hAnsi="Times New Roman" w:cs="Times New Roman"/>
          <w:sz w:val="18"/>
          <w:szCs w:val="18"/>
        </w:rPr>
      </w:pPr>
      <w:r w:rsidRPr="00312D9F">
        <w:rPr>
          <w:rFonts w:ascii="Times New Roman" w:eastAsia="宋体" w:hAnsi="Times New Roman" w:cs="Times New Roman"/>
          <w:szCs w:val="18"/>
        </w:rPr>
        <w:t>[</w:t>
      </w:r>
      <w:r w:rsidRPr="00E514B1">
        <w:rPr>
          <w:rFonts w:ascii="Times New Roman" w:eastAsia="宋体" w:hAnsi="Times New Roman" w:cs="Times New Roman"/>
          <w:szCs w:val="18"/>
        </w:rPr>
        <w:t>1</w:t>
      </w:r>
      <w:r w:rsidR="0017391F">
        <w:rPr>
          <w:rFonts w:ascii="Times New Roman" w:eastAsia="宋体" w:hAnsi="Times New Roman" w:cs="Times New Roman"/>
          <w:szCs w:val="18"/>
        </w:rPr>
        <w:t>6</w:t>
      </w:r>
      <w:r w:rsidRPr="00312D9F">
        <w:rPr>
          <w:rFonts w:ascii="Times New Roman" w:eastAsia="宋体" w:hAnsi="Times New Roman" w:cs="Times New Roman"/>
          <w:szCs w:val="18"/>
        </w:rPr>
        <w:t>]</w:t>
      </w:r>
      <w:r w:rsidR="00E514B1" w:rsidRPr="00E514B1">
        <w:rPr>
          <w:rFonts w:ascii="Times New Roman" w:eastAsia="宋体" w:hAnsi="Times New Roman" w:cs="Times New Roman"/>
          <w:sz w:val="18"/>
          <w:szCs w:val="18"/>
        </w:rPr>
        <w:t xml:space="preserve"> </w:t>
      </w:r>
      <w:r w:rsidR="00E514B1" w:rsidRPr="00E514B1">
        <w:rPr>
          <w:rFonts w:ascii="Times New Roman" w:eastAsia="宋体" w:hAnsi="Times New Roman" w:cs="Times New Roman"/>
          <w:color w:val="333333"/>
          <w:sz w:val="18"/>
          <w:szCs w:val="18"/>
          <w:shd w:val="clear" w:color="auto" w:fill="FFFFFF"/>
        </w:rPr>
        <w:t>宋德刚</w:t>
      </w:r>
      <w:r w:rsidR="00E514B1" w:rsidRPr="00E514B1">
        <w:rPr>
          <w:rFonts w:ascii="Times New Roman" w:eastAsia="宋体" w:hAnsi="Times New Roman" w:cs="Times New Roman"/>
          <w:color w:val="333333"/>
          <w:sz w:val="18"/>
          <w:szCs w:val="18"/>
          <w:shd w:val="clear" w:color="auto" w:fill="FFFFFF"/>
        </w:rPr>
        <w:t>.</w:t>
      </w:r>
      <w:r w:rsidR="00E514B1" w:rsidRPr="00E514B1">
        <w:rPr>
          <w:rFonts w:ascii="Times New Roman" w:eastAsia="宋体" w:hAnsi="Times New Roman" w:cs="Times New Roman"/>
          <w:color w:val="333333"/>
          <w:sz w:val="18"/>
          <w:szCs w:val="18"/>
          <w:shd w:val="clear" w:color="auto" w:fill="FFFFFF"/>
        </w:rPr>
        <w:t>早期中国哲学中的</w:t>
      </w:r>
      <w:r w:rsidR="00E514B1" w:rsidRPr="00E514B1">
        <w:rPr>
          <w:rFonts w:ascii="Times New Roman" w:eastAsia="宋体" w:hAnsi="Times New Roman" w:cs="Times New Roman"/>
          <w:color w:val="333333"/>
          <w:sz w:val="18"/>
          <w:szCs w:val="18"/>
          <w:shd w:val="clear" w:color="auto" w:fill="FFFFFF"/>
        </w:rPr>
        <w:t>“</w:t>
      </w:r>
      <w:r w:rsidR="00E514B1" w:rsidRPr="00E514B1">
        <w:rPr>
          <w:rFonts w:ascii="Times New Roman" w:eastAsia="宋体" w:hAnsi="Times New Roman" w:cs="Times New Roman"/>
          <w:color w:val="333333"/>
          <w:sz w:val="18"/>
          <w:szCs w:val="18"/>
          <w:shd w:val="clear" w:color="auto" w:fill="FFFFFF"/>
        </w:rPr>
        <w:t>胜</w:t>
      </w:r>
      <w:r w:rsidR="00E514B1" w:rsidRPr="00E514B1">
        <w:rPr>
          <w:rFonts w:ascii="Times New Roman" w:eastAsia="宋体" w:hAnsi="Times New Roman" w:cs="Times New Roman"/>
          <w:color w:val="333333"/>
          <w:sz w:val="18"/>
          <w:szCs w:val="18"/>
          <w:shd w:val="clear" w:color="auto" w:fill="FFFFFF"/>
        </w:rPr>
        <w:t>”</w:t>
      </w:r>
      <w:r w:rsidR="00E514B1" w:rsidRPr="00E514B1">
        <w:rPr>
          <w:rFonts w:ascii="Times New Roman" w:eastAsia="宋体" w:hAnsi="Times New Roman" w:cs="Times New Roman"/>
          <w:color w:val="333333"/>
          <w:sz w:val="18"/>
          <w:szCs w:val="18"/>
          <w:shd w:val="clear" w:color="auto" w:fill="FFFFFF"/>
        </w:rPr>
        <w:t>思想</w:t>
      </w:r>
      <w:r w:rsidR="00E514B1" w:rsidRPr="00E514B1">
        <w:rPr>
          <w:rFonts w:ascii="Times New Roman" w:eastAsia="宋体" w:hAnsi="Times New Roman" w:cs="Times New Roman"/>
          <w:color w:val="333333"/>
          <w:sz w:val="18"/>
          <w:szCs w:val="18"/>
          <w:shd w:val="clear" w:color="auto" w:fill="FFFFFF"/>
        </w:rPr>
        <w:t>——</w:t>
      </w:r>
      <w:r w:rsidR="00E514B1" w:rsidRPr="00E514B1">
        <w:rPr>
          <w:rFonts w:ascii="Times New Roman" w:eastAsia="宋体" w:hAnsi="Times New Roman" w:cs="Times New Roman"/>
          <w:color w:val="333333"/>
          <w:sz w:val="18"/>
          <w:szCs w:val="18"/>
          <w:shd w:val="clear" w:color="auto" w:fill="FFFFFF"/>
        </w:rPr>
        <w:t>以老子为中心的考察</w:t>
      </w:r>
      <w:r w:rsidR="00E514B1" w:rsidRPr="00E514B1">
        <w:rPr>
          <w:rFonts w:ascii="Times New Roman" w:eastAsia="宋体" w:hAnsi="Times New Roman" w:cs="Times New Roman"/>
          <w:color w:val="333333"/>
          <w:sz w:val="18"/>
          <w:szCs w:val="18"/>
          <w:shd w:val="clear" w:color="auto" w:fill="FFFFFF"/>
        </w:rPr>
        <w:t>[J].</w:t>
      </w:r>
      <w:r w:rsidR="00E514B1" w:rsidRPr="00E514B1">
        <w:rPr>
          <w:rFonts w:ascii="Times New Roman" w:eastAsia="宋体" w:hAnsi="Times New Roman" w:cs="Times New Roman"/>
          <w:color w:val="333333"/>
          <w:sz w:val="18"/>
          <w:szCs w:val="18"/>
          <w:shd w:val="clear" w:color="auto" w:fill="FFFFFF"/>
        </w:rPr>
        <w:t>中山大学学报</w:t>
      </w:r>
      <w:r w:rsidR="00E514B1" w:rsidRPr="00E514B1">
        <w:rPr>
          <w:rFonts w:ascii="Times New Roman" w:eastAsia="宋体" w:hAnsi="Times New Roman" w:cs="Times New Roman"/>
          <w:color w:val="333333"/>
          <w:sz w:val="18"/>
          <w:szCs w:val="18"/>
          <w:shd w:val="clear" w:color="auto" w:fill="FFFFFF"/>
        </w:rPr>
        <w:t>(</w:t>
      </w:r>
      <w:r w:rsidR="00E514B1" w:rsidRPr="00E514B1">
        <w:rPr>
          <w:rFonts w:ascii="Times New Roman" w:eastAsia="宋体" w:hAnsi="Times New Roman" w:cs="Times New Roman"/>
          <w:color w:val="333333"/>
          <w:sz w:val="18"/>
          <w:szCs w:val="18"/>
          <w:shd w:val="clear" w:color="auto" w:fill="FFFFFF"/>
        </w:rPr>
        <w:t>社会科学版</w:t>
      </w:r>
      <w:r w:rsidR="00E514B1" w:rsidRPr="00E514B1">
        <w:rPr>
          <w:rFonts w:ascii="Times New Roman" w:eastAsia="宋体" w:hAnsi="Times New Roman" w:cs="Times New Roman"/>
          <w:color w:val="333333"/>
          <w:sz w:val="18"/>
          <w:szCs w:val="18"/>
          <w:shd w:val="clear" w:color="auto" w:fill="FFFFFF"/>
        </w:rPr>
        <w:t>),2022,62(01):141-148.</w:t>
      </w:r>
    </w:p>
    <w:p w14:paraId="15EF2CA8" w14:textId="1696BD89" w:rsidR="00A32C3E" w:rsidRPr="00E514B1" w:rsidRDefault="00A32C3E" w:rsidP="00E465F4">
      <w:pPr>
        <w:widowControl/>
        <w:jc w:val="left"/>
        <w:rPr>
          <w:rFonts w:ascii="Times New Roman" w:eastAsia="宋体" w:hAnsi="Times New Roman" w:cs="Times New Roman"/>
          <w:sz w:val="18"/>
          <w:szCs w:val="18"/>
        </w:rPr>
      </w:pPr>
      <w:r w:rsidRPr="00312D9F">
        <w:rPr>
          <w:rFonts w:ascii="Times New Roman" w:eastAsia="宋体" w:hAnsi="Times New Roman" w:cs="Times New Roman"/>
          <w:szCs w:val="18"/>
        </w:rPr>
        <w:t>[</w:t>
      </w:r>
      <w:r w:rsidRPr="00E514B1">
        <w:rPr>
          <w:rFonts w:ascii="Times New Roman" w:eastAsia="宋体" w:hAnsi="Times New Roman" w:cs="Times New Roman"/>
          <w:szCs w:val="18"/>
        </w:rPr>
        <w:t>1</w:t>
      </w:r>
      <w:r w:rsidR="0017391F">
        <w:rPr>
          <w:rFonts w:ascii="Times New Roman" w:eastAsia="宋体" w:hAnsi="Times New Roman" w:cs="Times New Roman"/>
          <w:szCs w:val="18"/>
        </w:rPr>
        <w:t>7</w:t>
      </w:r>
      <w:r w:rsidRPr="00312D9F">
        <w:rPr>
          <w:rFonts w:ascii="Times New Roman" w:eastAsia="宋体" w:hAnsi="Times New Roman" w:cs="Times New Roman"/>
          <w:szCs w:val="18"/>
        </w:rPr>
        <w:t>]</w:t>
      </w:r>
      <w:r w:rsidR="00E514B1" w:rsidRPr="00E514B1">
        <w:rPr>
          <w:rFonts w:ascii="Times New Roman" w:eastAsia="宋体" w:hAnsi="Times New Roman" w:cs="Times New Roman"/>
          <w:sz w:val="18"/>
          <w:szCs w:val="18"/>
        </w:rPr>
        <w:t xml:space="preserve"> </w:t>
      </w:r>
      <w:r w:rsidR="00E514B1" w:rsidRPr="00E514B1">
        <w:rPr>
          <w:rFonts w:ascii="Times New Roman" w:eastAsia="宋体" w:hAnsi="Times New Roman" w:cs="Times New Roman"/>
          <w:sz w:val="18"/>
          <w:szCs w:val="18"/>
        </w:rPr>
        <w:t>张潇潇</w:t>
      </w:r>
      <w:r w:rsidR="00E514B1" w:rsidRPr="00E514B1">
        <w:rPr>
          <w:rFonts w:ascii="Times New Roman" w:eastAsia="宋体" w:hAnsi="Times New Roman" w:cs="Times New Roman"/>
          <w:sz w:val="18"/>
          <w:szCs w:val="18"/>
        </w:rPr>
        <w:t>,</w:t>
      </w:r>
      <w:r w:rsidR="00E514B1" w:rsidRPr="00E514B1">
        <w:rPr>
          <w:rFonts w:ascii="Times New Roman" w:eastAsia="宋体" w:hAnsi="Times New Roman" w:cs="Times New Roman"/>
          <w:sz w:val="18"/>
          <w:szCs w:val="18"/>
        </w:rPr>
        <w:t>王崇倡</w:t>
      </w:r>
      <w:r w:rsidR="00E514B1" w:rsidRPr="00E514B1">
        <w:rPr>
          <w:rFonts w:ascii="Times New Roman" w:eastAsia="宋体" w:hAnsi="Times New Roman" w:cs="Times New Roman"/>
          <w:sz w:val="18"/>
          <w:szCs w:val="18"/>
        </w:rPr>
        <w:t>.</w:t>
      </w:r>
      <w:proofErr w:type="spellStart"/>
      <w:r w:rsidR="00E514B1" w:rsidRPr="00E514B1">
        <w:rPr>
          <w:rFonts w:ascii="Times New Roman" w:eastAsia="宋体" w:hAnsi="Times New Roman" w:cs="Times New Roman"/>
          <w:sz w:val="18"/>
          <w:szCs w:val="18"/>
        </w:rPr>
        <w:t>WebGIS</w:t>
      </w:r>
      <w:proofErr w:type="spellEnd"/>
      <w:r w:rsidR="00E514B1" w:rsidRPr="00E514B1">
        <w:rPr>
          <w:rFonts w:ascii="Times New Roman" w:eastAsia="宋体" w:hAnsi="Times New Roman" w:cs="Times New Roman"/>
          <w:sz w:val="18"/>
          <w:szCs w:val="18"/>
        </w:rPr>
        <w:t>房产交易信息发布系统的构建</w:t>
      </w:r>
      <w:r w:rsidR="00E514B1" w:rsidRPr="00E514B1">
        <w:rPr>
          <w:rFonts w:ascii="Times New Roman" w:eastAsia="宋体" w:hAnsi="Times New Roman" w:cs="Times New Roman"/>
          <w:sz w:val="18"/>
          <w:szCs w:val="18"/>
        </w:rPr>
        <w:t>[J].</w:t>
      </w:r>
      <w:r w:rsidR="00E514B1" w:rsidRPr="00E514B1">
        <w:rPr>
          <w:rFonts w:ascii="Times New Roman" w:eastAsia="宋体" w:hAnsi="Times New Roman" w:cs="Times New Roman"/>
          <w:sz w:val="18"/>
          <w:szCs w:val="18"/>
        </w:rPr>
        <w:t>测绘科学</w:t>
      </w:r>
      <w:r w:rsidR="00E514B1" w:rsidRPr="00E514B1">
        <w:rPr>
          <w:rFonts w:ascii="Times New Roman" w:eastAsia="宋体" w:hAnsi="Times New Roman" w:cs="Times New Roman"/>
          <w:sz w:val="18"/>
          <w:szCs w:val="18"/>
        </w:rPr>
        <w:t>,2017,42(03):169-173.</w:t>
      </w:r>
    </w:p>
    <w:p w14:paraId="02BE7489" w14:textId="6CD121F0" w:rsidR="00A32C3E" w:rsidRPr="00E514B1" w:rsidRDefault="00A32C3E" w:rsidP="00E465F4">
      <w:pPr>
        <w:widowControl/>
        <w:jc w:val="left"/>
        <w:rPr>
          <w:rFonts w:ascii="Times New Roman" w:eastAsia="宋体" w:hAnsi="Times New Roman" w:cs="Times New Roman"/>
          <w:sz w:val="18"/>
          <w:szCs w:val="18"/>
        </w:rPr>
      </w:pPr>
      <w:r w:rsidRPr="00312D9F">
        <w:rPr>
          <w:rFonts w:ascii="Times New Roman" w:eastAsia="宋体" w:hAnsi="Times New Roman" w:cs="Times New Roman"/>
          <w:szCs w:val="18"/>
        </w:rPr>
        <w:t>[</w:t>
      </w:r>
      <w:r w:rsidRPr="00E514B1">
        <w:rPr>
          <w:rFonts w:ascii="Times New Roman" w:eastAsia="宋体" w:hAnsi="Times New Roman" w:cs="Times New Roman"/>
          <w:szCs w:val="18"/>
        </w:rPr>
        <w:t>1</w:t>
      </w:r>
      <w:r w:rsidR="0017391F">
        <w:rPr>
          <w:rFonts w:ascii="Times New Roman" w:eastAsia="宋体" w:hAnsi="Times New Roman" w:cs="Times New Roman"/>
          <w:szCs w:val="18"/>
        </w:rPr>
        <w:t>8</w:t>
      </w:r>
      <w:r w:rsidRPr="00312D9F">
        <w:rPr>
          <w:rFonts w:ascii="Times New Roman" w:eastAsia="宋体" w:hAnsi="Times New Roman" w:cs="Times New Roman"/>
          <w:szCs w:val="18"/>
        </w:rPr>
        <w:t>]</w:t>
      </w:r>
      <w:r w:rsidR="00E514B1" w:rsidRPr="00E514B1">
        <w:rPr>
          <w:rFonts w:ascii="Times New Roman" w:eastAsia="宋体" w:hAnsi="Times New Roman" w:cs="Times New Roman"/>
          <w:sz w:val="18"/>
          <w:szCs w:val="18"/>
        </w:rPr>
        <w:t xml:space="preserve"> </w:t>
      </w:r>
      <w:r w:rsidR="00E514B1" w:rsidRPr="00E514B1">
        <w:rPr>
          <w:rFonts w:ascii="Times New Roman" w:eastAsia="宋体" w:hAnsi="Times New Roman" w:cs="Times New Roman"/>
          <w:sz w:val="18"/>
          <w:szCs w:val="18"/>
        </w:rPr>
        <w:t>陆佳莺</w:t>
      </w:r>
      <w:r w:rsidR="00E514B1" w:rsidRPr="00E514B1">
        <w:rPr>
          <w:rFonts w:ascii="Times New Roman" w:eastAsia="宋体" w:hAnsi="Times New Roman" w:cs="Times New Roman"/>
          <w:sz w:val="18"/>
          <w:szCs w:val="18"/>
        </w:rPr>
        <w:t>,</w:t>
      </w:r>
      <w:r w:rsidR="00E514B1" w:rsidRPr="00E514B1">
        <w:rPr>
          <w:rFonts w:ascii="Times New Roman" w:eastAsia="宋体" w:hAnsi="Times New Roman" w:cs="Times New Roman"/>
          <w:sz w:val="18"/>
          <w:szCs w:val="18"/>
        </w:rPr>
        <w:t>孙梓洋</w:t>
      </w:r>
      <w:r w:rsidR="00E514B1" w:rsidRPr="00E514B1">
        <w:rPr>
          <w:rFonts w:ascii="Times New Roman" w:eastAsia="宋体" w:hAnsi="Times New Roman" w:cs="Times New Roman"/>
          <w:sz w:val="18"/>
          <w:szCs w:val="18"/>
        </w:rPr>
        <w:t>,</w:t>
      </w:r>
      <w:r w:rsidR="00E514B1" w:rsidRPr="00E514B1">
        <w:rPr>
          <w:rFonts w:ascii="Times New Roman" w:eastAsia="宋体" w:hAnsi="Times New Roman" w:cs="Times New Roman"/>
          <w:sz w:val="18"/>
          <w:szCs w:val="18"/>
        </w:rPr>
        <w:t>汪亦铠</w:t>
      </w:r>
      <w:r w:rsidR="00E514B1" w:rsidRPr="00E514B1">
        <w:rPr>
          <w:rFonts w:ascii="Times New Roman" w:eastAsia="宋体" w:hAnsi="Times New Roman" w:cs="Times New Roman"/>
          <w:sz w:val="18"/>
          <w:szCs w:val="18"/>
        </w:rPr>
        <w:t>,</w:t>
      </w:r>
      <w:r w:rsidR="00E514B1" w:rsidRPr="00E514B1">
        <w:rPr>
          <w:rFonts w:ascii="Times New Roman" w:eastAsia="宋体" w:hAnsi="Times New Roman" w:cs="Times New Roman"/>
          <w:sz w:val="18"/>
          <w:szCs w:val="18"/>
        </w:rPr>
        <w:t>沈婕</w:t>
      </w:r>
      <w:r w:rsidR="00E514B1" w:rsidRPr="00E514B1">
        <w:rPr>
          <w:rFonts w:ascii="Times New Roman" w:eastAsia="宋体" w:hAnsi="Times New Roman" w:cs="Times New Roman"/>
          <w:sz w:val="18"/>
          <w:szCs w:val="18"/>
        </w:rPr>
        <w:t>.</w:t>
      </w:r>
      <w:r w:rsidR="00E514B1" w:rsidRPr="00E514B1">
        <w:rPr>
          <w:rFonts w:ascii="Times New Roman" w:eastAsia="宋体" w:hAnsi="Times New Roman" w:cs="Times New Roman"/>
          <w:sz w:val="18"/>
          <w:szCs w:val="18"/>
        </w:rPr>
        <w:t>基于地图故事的</w:t>
      </w:r>
      <w:r w:rsidR="00E514B1" w:rsidRPr="00E514B1">
        <w:rPr>
          <w:rFonts w:ascii="Times New Roman" w:eastAsia="宋体" w:hAnsi="Times New Roman" w:cs="Times New Roman"/>
          <w:sz w:val="18"/>
          <w:szCs w:val="18"/>
        </w:rPr>
        <w:t>“</w:t>
      </w:r>
      <w:r w:rsidR="00E514B1" w:rsidRPr="00E514B1">
        <w:rPr>
          <w:rFonts w:ascii="Times New Roman" w:eastAsia="宋体" w:hAnsi="Times New Roman" w:cs="Times New Roman"/>
          <w:sz w:val="18"/>
          <w:szCs w:val="18"/>
        </w:rPr>
        <w:t>图说随园</w:t>
      </w:r>
      <w:r w:rsidR="00E514B1" w:rsidRPr="00E514B1">
        <w:rPr>
          <w:rFonts w:ascii="Times New Roman" w:eastAsia="宋体" w:hAnsi="Times New Roman" w:cs="Times New Roman"/>
          <w:sz w:val="18"/>
          <w:szCs w:val="18"/>
        </w:rPr>
        <w:t>”</w:t>
      </w:r>
      <w:r w:rsidR="00E514B1" w:rsidRPr="00E514B1">
        <w:rPr>
          <w:rFonts w:ascii="Times New Roman" w:eastAsia="宋体" w:hAnsi="Times New Roman" w:cs="Times New Roman"/>
          <w:sz w:val="18"/>
          <w:szCs w:val="18"/>
        </w:rPr>
        <w:t>系统设计与实现</w:t>
      </w:r>
      <w:r w:rsidR="00E514B1" w:rsidRPr="00E514B1">
        <w:rPr>
          <w:rFonts w:ascii="Times New Roman" w:eastAsia="宋体" w:hAnsi="Times New Roman" w:cs="Times New Roman"/>
          <w:sz w:val="18"/>
          <w:szCs w:val="18"/>
        </w:rPr>
        <w:t>[J].</w:t>
      </w:r>
      <w:r w:rsidR="00E514B1" w:rsidRPr="00E514B1">
        <w:rPr>
          <w:rFonts w:ascii="Times New Roman" w:eastAsia="宋体" w:hAnsi="Times New Roman" w:cs="Times New Roman"/>
          <w:sz w:val="18"/>
          <w:szCs w:val="18"/>
        </w:rPr>
        <w:t>南京师范大学学报</w:t>
      </w:r>
      <w:r w:rsidR="00E514B1" w:rsidRPr="00E514B1">
        <w:rPr>
          <w:rFonts w:ascii="Times New Roman" w:eastAsia="宋体" w:hAnsi="Times New Roman" w:cs="Times New Roman"/>
          <w:sz w:val="18"/>
          <w:szCs w:val="18"/>
        </w:rPr>
        <w:t>(</w:t>
      </w:r>
      <w:r w:rsidR="00E514B1" w:rsidRPr="00E514B1">
        <w:rPr>
          <w:rFonts w:ascii="Times New Roman" w:eastAsia="宋体" w:hAnsi="Times New Roman" w:cs="Times New Roman"/>
          <w:sz w:val="18"/>
          <w:szCs w:val="18"/>
        </w:rPr>
        <w:t>工程技术版</w:t>
      </w:r>
      <w:r w:rsidR="00E514B1" w:rsidRPr="00E514B1">
        <w:rPr>
          <w:rFonts w:ascii="Times New Roman" w:eastAsia="宋体" w:hAnsi="Times New Roman" w:cs="Times New Roman"/>
          <w:sz w:val="18"/>
          <w:szCs w:val="18"/>
        </w:rPr>
        <w:t>),2019,19(01):86-92.</w:t>
      </w:r>
    </w:p>
    <w:p w14:paraId="38A73C2E" w14:textId="31E95710" w:rsidR="00A32C3E" w:rsidRPr="00E514B1" w:rsidRDefault="00A32C3E" w:rsidP="00E465F4">
      <w:pPr>
        <w:widowControl/>
        <w:jc w:val="left"/>
        <w:rPr>
          <w:rFonts w:ascii="Times New Roman" w:eastAsia="宋体" w:hAnsi="Times New Roman" w:cs="Times New Roman"/>
          <w:sz w:val="18"/>
          <w:szCs w:val="18"/>
        </w:rPr>
      </w:pPr>
      <w:r w:rsidRPr="00312D9F">
        <w:rPr>
          <w:rFonts w:ascii="Times New Roman" w:eastAsia="宋体" w:hAnsi="Times New Roman" w:cs="Times New Roman"/>
          <w:szCs w:val="18"/>
        </w:rPr>
        <w:t>[</w:t>
      </w:r>
      <w:r w:rsidRPr="00E514B1">
        <w:rPr>
          <w:rFonts w:ascii="Times New Roman" w:eastAsia="宋体" w:hAnsi="Times New Roman" w:cs="Times New Roman"/>
          <w:szCs w:val="18"/>
        </w:rPr>
        <w:t>1</w:t>
      </w:r>
      <w:r w:rsidR="0017391F">
        <w:rPr>
          <w:rFonts w:ascii="Times New Roman" w:eastAsia="宋体" w:hAnsi="Times New Roman" w:cs="Times New Roman"/>
          <w:szCs w:val="18"/>
        </w:rPr>
        <w:t>9</w:t>
      </w:r>
      <w:r w:rsidRPr="00312D9F">
        <w:rPr>
          <w:rFonts w:ascii="Times New Roman" w:eastAsia="宋体" w:hAnsi="Times New Roman" w:cs="Times New Roman"/>
          <w:szCs w:val="18"/>
        </w:rPr>
        <w:t>]</w:t>
      </w:r>
      <w:r w:rsidR="00E514B1" w:rsidRPr="00E514B1">
        <w:rPr>
          <w:rFonts w:ascii="Times New Roman" w:eastAsia="宋体" w:hAnsi="Times New Roman" w:cs="Times New Roman"/>
          <w:szCs w:val="18"/>
        </w:rPr>
        <w:t xml:space="preserve"> </w:t>
      </w:r>
      <w:r w:rsidR="00E514B1" w:rsidRPr="00E514B1">
        <w:rPr>
          <w:rFonts w:ascii="Times New Roman" w:eastAsia="宋体" w:hAnsi="Times New Roman" w:cs="Times New Roman"/>
          <w:sz w:val="18"/>
          <w:szCs w:val="18"/>
        </w:rPr>
        <w:t>王兵兵</w:t>
      </w:r>
      <w:r w:rsidR="00E514B1" w:rsidRPr="00E514B1">
        <w:rPr>
          <w:rFonts w:ascii="Times New Roman" w:eastAsia="宋体" w:hAnsi="Times New Roman" w:cs="Times New Roman"/>
          <w:sz w:val="18"/>
          <w:szCs w:val="18"/>
        </w:rPr>
        <w:t>,</w:t>
      </w:r>
      <w:r w:rsidR="00E514B1" w:rsidRPr="00E514B1">
        <w:rPr>
          <w:rFonts w:ascii="Times New Roman" w:eastAsia="宋体" w:hAnsi="Times New Roman" w:cs="Times New Roman"/>
          <w:sz w:val="18"/>
          <w:szCs w:val="18"/>
        </w:rPr>
        <w:t>陈能</w:t>
      </w:r>
      <w:r w:rsidR="00E514B1" w:rsidRPr="00E514B1">
        <w:rPr>
          <w:rFonts w:ascii="Times New Roman" w:eastAsia="宋体" w:hAnsi="Times New Roman" w:cs="Times New Roman"/>
          <w:sz w:val="18"/>
          <w:szCs w:val="18"/>
        </w:rPr>
        <w:t>,</w:t>
      </w:r>
      <w:r w:rsidR="00E514B1" w:rsidRPr="00E514B1">
        <w:rPr>
          <w:rFonts w:ascii="Times New Roman" w:eastAsia="宋体" w:hAnsi="Times New Roman" w:cs="Times New Roman"/>
          <w:sz w:val="18"/>
          <w:szCs w:val="18"/>
        </w:rPr>
        <w:t>陈旭</w:t>
      </w:r>
      <w:r w:rsidR="00E514B1" w:rsidRPr="00E514B1">
        <w:rPr>
          <w:rFonts w:ascii="Times New Roman" w:eastAsia="宋体" w:hAnsi="Times New Roman" w:cs="Times New Roman"/>
          <w:sz w:val="18"/>
          <w:szCs w:val="18"/>
        </w:rPr>
        <w:t>,</w:t>
      </w:r>
      <w:r w:rsidR="00E514B1" w:rsidRPr="00E514B1">
        <w:rPr>
          <w:rFonts w:ascii="Times New Roman" w:eastAsia="宋体" w:hAnsi="Times New Roman" w:cs="Times New Roman"/>
          <w:sz w:val="18"/>
          <w:szCs w:val="18"/>
        </w:rPr>
        <w:t>曾麟婷</w:t>
      </w:r>
      <w:r w:rsidR="00E514B1" w:rsidRPr="00E514B1">
        <w:rPr>
          <w:rFonts w:ascii="Times New Roman" w:eastAsia="宋体" w:hAnsi="Times New Roman" w:cs="Times New Roman"/>
          <w:sz w:val="18"/>
          <w:szCs w:val="18"/>
        </w:rPr>
        <w:t>,</w:t>
      </w:r>
      <w:r w:rsidR="00E514B1" w:rsidRPr="00E514B1">
        <w:rPr>
          <w:rFonts w:ascii="Times New Roman" w:eastAsia="宋体" w:hAnsi="Times New Roman" w:cs="Times New Roman"/>
          <w:sz w:val="18"/>
          <w:szCs w:val="18"/>
        </w:rPr>
        <w:t>丁雅雪</w:t>
      </w:r>
      <w:r w:rsidR="00E514B1" w:rsidRPr="00E514B1">
        <w:rPr>
          <w:rFonts w:ascii="Times New Roman" w:eastAsia="宋体" w:hAnsi="Times New Roman" w:cs="Times New Roman"/>
          <w:sz w:val="18"/>
          <w:szCs w:val="18"/>
        </w:rPr>
        <w:t>.</w:t>
      </w:r>
      <w:r w:rsidR="00E514B1" w:rsidRPr="00E514B1">
        <w:rPr>
          <w:rFonts w:ascii="Times New Roman" w:eastAsia="宋体" w:hAnsi="Times New Roman" w:cs="Times New Roman"/>
          <w:sz w:val="18"/>
          <w:szCs w:val="18"/>
        </w:rPr>
        <w:t>电子地图和数据库在智慧社区助老关爱平台建设中的应用</w:t>
      </w:r>
      <w:r w:rsidR="00E514B1" w:rsidRPr="00E514B1">
        <w:rPr>
          <w:rFonts w:ascii="Times New Roman" w:eastAsia="宋体" w:hAnsi="Times New Roman" w:cs="Times New Roman"/>
          <w:sz w:val="18"/>
          <w:szCs w:val="18"/>
        </w:rPr>
        <w:t>[J].</w:t>
      </w:r>
      <w:r w:rsidR="00E514B1" w:rsidRPr="00E514B1">
        <w:rPr>
          <w:rFonts w:ascii="Times New Roman" w:eastAsia="宋体" w:hAnsi="Times New Roman" w:cs="Times New Roman"/>
          <w:sz w:val="18"/>
          <w:szCs w:val="18"/>
        </w:rPr>
        <w:t>测绘与空间地理信息</w:t>
      </w:r>
      <w:r w:rsidR="00E514B1" w:rsidRPr="00E514B1">
        <w:rPr>
          <w:rFonts w:ascii="Times New Roman" w:eastAsia="宋体" w:hAnsi="Times New Roman" w:cs="Times New Roman"/>
          <w:sz w:val="18"/>
          <w:szCs w:val="18"/>
        </w:rPr>
        <w:t>,2019,42(10):164-167.</w:t>
      </w:r>
    </w:p>
    <w:p w14:paraId="544D54FD" w14:textId="5DF4BDB5" w:rsidR="00A32C3E" w:rsidRPr="00E514B1" w:rsidRDefault="00A32C3E" w:rsidP="00E465F4">
      <w:pPr>
        <w:widowControl/>
        <w:jc w:val="left"/>
        <w:rPr>
          <w:rFonts w:ascii="Times New Roman" w:eastAsia="宋体" w:hAnsi="Times New Roman" w:cs="Times New Roman"/>
          <w:sz w:val="18"/>
          <w:szCs w:val="18"/>
        </w:rPr>
      </w:pPr>
      <w:r w:rsidRPr="00312D9F">
        <w:rPr>
          <w:rFonts w:ascii="Times New Roman" w:eastAsia="宋体" w:hAnsi="Times New Roman" w:cs="Times New Roman"/>
          <w:szCs w:val="18"/>
        </w:rPr>
        <w:t>[</w:t>
      </w:r>
      <w:r w:rsidR="0017391F">
        <w:rPr>
          <w:rFonts w:ascii="Times New Roman" w:eastAsia="宋体" w:hAnsi="Times New Roman" w:cs="Times New Roman"/>
          <w:szCs w:val="18"/>
        </w:rPr>
        <w:t>20</w:t>
      </w:r>
      <w:r w:rsidRPr="00312D9F">
        <w:rPr>
          <w:rFonts w:ascii="Times New Roman" w:eastAsia="宋体" w:hAnsi="Times New Roman" w:cs="Times New Roman"/>
          <w:szCs w:val="18"/>
        </w:rPr>
        <w:t>]</w:t>
      </w:r>
      <w:r w:rsidR="00E514B1" w:rsidRPr="00E514B1">
        <w:rPr>
          <w:rFonts w:ascii="Times New Roman" w:eastAsia="宋体" w:hAnsi="Times New Roman" w:cs="Times New Roman"/>
          <w:sz w:val="18"/>
          <w:szCs w:val="18"/>
        </w:rPr>
        <w:t xml:space="preserve"> </w:t>
      </w:r>
      <w:r w:rsidR="00E514B1" w:rsidRPr="00E514B1">
        <w:rPr>
          <w:rFonts w:ascii="Times New Roman" w:eastAsia="宋体" w:hAnsi="Times New Roman" w:cs="Times New Roman"/>
          <w:sz w:val="18"/>
          <w:szCs w:val="18"/>
        </w:rPr>
        <w:t>苏世亮</w:t>
      </w:r>
      <w:r w:rsidR="00E514B1" w:rsidRPr="00E514B1">
        <w:rPr>
          <w:rFonts w:ascii="Times New Roman" w:eastAsia="宋体" w:hAnsi="Times New Roman" w:cs="Times New Roman"/>
          <w:sz w:val="18"/>
          <w:szCs w:val="18"/>
        </w:rPr>
        <w:t>,</w:t>
      </w:r>
      <w:r w:rsidR="00E514B1" w:rsidRPr="00E514B1">
        <w:rPr>
          <w:rFonts w:ascii="Times New Roman" w:eastAsia="宋体" w:hAnsi="Times New Roman" w:cs="Times New Roman"/>
          <w:sz w:val="18"/>
          <w:szCs w:val="18"/>
        </w:rPr>
        <w:t>张江玥</w:t>
      </w:r>
      <w:r w:rsidR="00E514B1" w:rsidRPr="00E514B1">
        <w:rPr>
          <w:rFonts w:ascii="Times New Roman" w:eastAsia="宋体" w:hAnsi="Times New Roman" w:cs="Times New Roman"/>
          <w:sz w:val="18"/>
          <w:szCs w:val="18"/>
        </w:rPr>
        <w:t>,</w:t>
      </w:r>
      <w:r w:rsidR="00E514B1" w:rsidRPr="00E514B1">
        <w:rPr>
          <w:rFonts w:ascii="Times New Roman" w:eastAsia="宋体" w:hAnsi="Times New Roman" w:cs="Times New Roman"/>
          <w:sz w:val="18"/>
          <w:szCs w:val="18"/>
        </w:rPr>
        <w:t>杜清运</w:t>
      </w:r>
      <w:r w:rsidR="00E514B1" w:rsidRPr="00E514B1">
        <w:rPr>
          <w:rFonts w:ascii="Times New Roman" w:eastAsia="宋体" w:hAnsi="Times New Roman" w:cs="Times New Roman"/>
          <w:sz w:val="18"/>
          <w:szCs w:val="18"/>
        </w:rPr>
        <w:t>,</w:t>
      </w:r>
      <w:r w:rsidR="00E514B1" w:rsidRPr="00E514B1">
        <w:rPr>
          <w:rFonts w:ascii="Times New Roman" w:eastAsia="宋体" w:hAnsi="Times New Roman" w:cs="Times New Roman"/>
          <w:sz w:val="18"/>
          <w:szCs w:val="18"/>
        </w:rPr>
        <w:t>亢孟军</w:t>
      </w:r>
      <w:r w:rsidR="00E514B1" w:rsidRPr="00E514B1">
        <w:rPr>
          <w:rFonts w:ascii="Times New Roman" w:eastAsia="宋体" w:hAnsi="Times New Roman" w:cs="Times New Roman"/>
          <w:sz w:val="18"/>
          <w:szCs w:val="18"/>
        </w:rPr>
        <w:t>,</w:t>
      </w:r>
      <w:r w:rsidR="00E514B1" w:rsidRPr="00E514B1">
        <w:rPr>
          <w:rFonts w:ascii="Times New Roman" w:eastAsia="宋体" w:hAnsi="Times New Roman" w:cs="Times New Roman"/>
          <w:sz w:val="18"/>
          <w:szCs w:val="18"/>
        </w:rPr>
        <w:t>翁敏</w:t>
      </w:r>
      <w:r w:rsidR="00E514B1" w:rsidRPr="00E514B1">
        <w:rPr>
          <w:rFonts w:ascii="Times New Roman" w:eastAsia="宋体" w:hAnsi="Times New Roman" w:cs="Times New Roman"/>
          <w:sz w:val="18"/>
          <w:szCs w:val="18"/>
        </w:rPr>
        <w:t>.</w:t>
      </w:r>
      <w:r w:rsidR="00E514B1" w:rsidRPr="00E514B1">
        <w:rPr>
          <w:rFonts w:ascii="Times New Roman" w:eastAsia="宋体" w:hAnsi="Times New Roman" w:cs="Times New Roman"/>
          <w:sz w:val="18"/>
          <w:szCs w:val="18"/>
        </w:rPr>
        <w:t>历史文化风貌区叙事地图设计</w:t>
      </w:r>
      <w:r w:rsidR="00E514B1" w:rsidRPr="00E514B1">
        <w:rPr>
          <w:rFonts w:ascii="Times New Roman" w:eastAsia="宋体" w:hAnsi="Times New Roman" w:cs="Times New Roman"/>
          <w:sz w:val="18"/>
          <w:szCs w:val="18"/>
        </w:rPr>
        <w:t>——</w:t>
      </w:r>
      <w:r w:rsidR="00E514B1" w:rsidRPr="00E514B1">
        <w:rPr>
          <w:rFonts w:ascii="Times New Roman" w:eastAsia="宋体" w:hAnsi="Times New Roman" w:cs="Times New Roman"/>
          <w:sz w:val="18"/>
          <w:szCs w:val="18"/>
        </w:rPr>
        <w:t>可读性框架与表达策略</w:t>
      </w:r>
      <w:r w:rsidR="00E514B1" w:rsidRPr="00E514B1">
        <w:rPr>
          <w:rFonts w:ascii="Times New Roman" w:eastAsia="宋体" w:hAnsi="Times New Roman" w:cs="Times New Roman"/>
          <w:sz w:val="18"/>
          <w:szCs w:val="18"/>
        </w:rPr>
        <w:t>[J].</w:t>
      </w:r>
      <w:r w:rsidR="00E514B1" w:rsidRPr="00E514B1">
        <w:rPr>
          <w:rFonts w:ascii="Times New Roman" w:eastAsia="宋体" w:hAnsi="Times New Roman" w:cs="Times New Roman"/>
          <w:sz w:val="18"/>
          <w:szCs w:val="18"/>
        </w:rPr>
        <w:t>测绘科学</w:t>
      </w:r>
      <w:r w:rsidR="00E514B1" w:rsidRPr="00E514B1">
        <w:rPr>
          <w:rFonts w:ascii="Times New Roman" w:eastAsia="宋体" w:hAnsi="Times New Roman" w:cs="Times New Roman"/>
          <w:sz w:val="18"/>
          <w:szCs w:val="18"/>
        </w:rPr>
        <w:t>,2021,46(10):194-201.</w:t>
      </w:r>
    </w:p>
    <w:p w14:paraId="4A05C008" w14:textId="3D1E7F56" w:rsidR="00A32C3E" w:rsidRPr="00E514B1" w:rsidRDefault="00A32C3E" w:rsidP="00E465F4">
      <w:pPr>
        <w:widowControl/>
        <w:jc w:val="left"/>
        <w:rPr>
          <w:rFonts w:ascii="Times New Roman" w:eastAsia="宋体" w:hAnsi="Times New Roman" w:cs="Times New Roman"/>
          <w:sz w:val="18"/>
          <w:szCs w:val="18"/>
        </w:rPr>
      </w:pPr>
      <w:r w:rsidRPr="00312D9F">
        <w:rPr>
          <w:rFonts w:ascii="Times New Roman" w:eastAsia="宋体" w:hAnsi="Times New Roman" w:cs="Times New Roman"/>
          <w:szCs w:val="18"/>
        </w:rPr>
        <w:t>[</w:t>
      </w:r>
      <w:r w:rsidR="0017391F">
        <w:rPr>
          <w:rFonts w:ascii="Times New Roman" w:eastAsia="宋体" w:hAnsi="Times New Roman" w:cs="Times New Roman"/>
          <w:szCs w:val="18"/>
        </w:rPr>
        <w:t>21</w:t>
      </w:r>
      <w:r w:rsidRPr="00312D9F">
        <w:rPr>
          <w:rFonts w:ascii="Times New Roman" w:eastAsia="宋体" w:hAnsi="Times New Roman" w:cs="Times New Roman"/>
          <w:szCs w:val="18"/>
        </w:rPr>
        <w:t>]</w:t>
      </w:r>
      <w:r w:rsidR="00E514B1" w:rsidRPr="00E514B1">
        <w:rPr>
          <w:rFonts w:ascii="Times New Roman" w:eastAsia="宋体" w:hAnsi="Times New Roman" w:cs="Times New Roman"/>
          <w:sz w:val="18"/>
          <w:szCs w:val="18"/>
        </w:rPr>
        <w:t xml:space="preserve"> </w:t>
      </w:r>
      <w:r w:rsidR="00E514B1" w:rsidRPr="00E514B1">
        <w:rPr>
          <w:rFonts w:ascii="Times New Roman" w:eastAsia="宋体" w:hAnsi="Times New Roman" w:cs="Times New Roman"/>
          <w:sz w:val="18"/>
          <w:szCs w:val="18"/>
        </w:rPr>
        <w:t>翁敏</w:t>
      </w:r>
      <w:r w:rsidR="00E514B1" w:rsidRPr="00E514B1">
        <w:rPr>
          <w:rFonts w:ascii="Times New Roman" w:eastAsia="宋体" w:hAnsi="Times New Roman" w:cs="Times New Roman"/>
          <w:sz w:val="18"/>
          <w:szCs w:val="18"/>
        </w:rPr>
        <w:t>,</w:t>
      </w:r>
      <w:r w:rsidR="00E514B1" w:rsidRPr="00E514B1">
        <w:rPr>
          <w:rFonts w:ascii="Times New Roman" w:eastAsia="宋体" w:hAnsi="Times New Roman" w:cs="Times New Roman"/>
          <w:sz w:val="18"/>
          <w:szCs w:val="18"/>
        </w:rPr>
        <w:t>宋晓燕</w:t>
      </w:r>
      <w:r w:rsidR="00E514B1" w:rsidRPr="00E514B1">
        <w:rPr>
          <w:rFonts w:ascii="Times New Roman" w:eastAsia="宋体" w:hAnsi="Times New Roman" w:cs="Times New Roman"/>
          <w:sz w:val="18"/>
          <w:szCs w:val="18"/>
        </w:rPr>
        <w:t>,</w:t>
      </w:r>
      <w:r w:rsidR="00E514B1" w:rsidRPr="00E514B1">
        <w:rPr>
          <w:rFonts w:ascii="Times New Roman" w:eastAsia="宋体" w:hAnsi="Times New Roman" w:cs="Times New Roman"/>
          <w:sz w:val="18"/>
          <w:szCs w:val="18"/>
        </w:rPr>
        <w:t>杜清运</w:t>
      </w:r>
      <w:r w:rsidR="00E514B1" w:rsidRPr="00E514B1">
        <w:rPr>
          <w:rFonts w:ascii="Times New Roman" w:eastAsia="宋体" w:hAnsi="Times New Roman" w:cs="Times New Roman"/>
          <w:sz w:val="18"/>
          <w:szCs w:val="18"/>
        </w:rPr>
        <w:t>,</w:t>
      </w:r>
      <w:r w:rsidR="00E514B1" w:rsidRPr="00E514B1">
        <w:rPr>
          <w:rFonts w:ascii="Times New Roman" w:eastAsia="宋体" w:hAnsi="Times New Roman" w:cs="Times New Roman"/>
          <w:sz w:val="18"/>
          <w:szCs w:val="18"/>
        </w:rPr>
        <w:t>亢孟军</w:t>
      </w:r>
      <w:r w:rsidR="00E514B1" w:rsidRPr="00E514B1">
        <w:rPr>
          <w:rFonts w:ascii="Times New Roman" w:eastAsia="宋体" w:hAnsi="Times New Roman" w:cs="Times New Roman"/>
          <w:sz w:val="18"/>
          <w:szCs w:val="18"/>
        </w:rPr>
        <w:t>,</w:t>
      </w:r>
      <w:r w:rsidR="00E514B1" w:rsidRPr="00E514B1">
        <w:rPr>
          <w:rFonts w:ascii="Times New Roman" w:eastAsia="宋体" w:hAnsi="Times New Roman" w:cs="Times New Roman"/>
          <w:sz w:val="18"/>
          <w:szCs w:val="18"/>
        </w:rPr>
        <w:t>苏世亮</w:t>
      </w:r>
      <w:r w:rsidR="00E514B1" w:rsidRPr="00E514B1">
        <w:rPr>
          <w:rFonts w:ascii="Times New Roman" w:eastAsia="宋体" w:hAnsi="Times New Roman" w:cs="Times New Roman"/>
          <w:sz w:val="18"/>
          <w:szCs w:val="18"/>
        </w:rPr>
        <w:t>.</w:t>
      </w:r>
      <w:r w:rsidR="00E514B1" w:rsidRPr="00E514B1">
        <w:rPr>
          <w:rFonts w:ascii="Times New Roman" w:eastAsia="宋体" w:hAnsi="Times New Roman" w:cs="Times New Roman"/>
          <w:sz w:val="18"/>
          <w:szCs w:val="18"/>
        </w:rPr>
        <w:t>历史文化名城旅游地图的主题内容与表达策略</w:t>
      </w:r>
      <w:r w:rsidR="00E514B1" w:rsidRPr="00E514B1">
        <w:rPr>
          <w:rFonts w:ascii="Times New Roman" w:eastAsia="宋体" w:hAnsi="Times New Roman" w:cs="Times New Roman"/>
          <w:sz w:val="18"/>
          <w:szCs w:val="18"/>
        </w:rPr>
        <w:t>[J].</w:t>
      </w:r>
      <w:r w:rsidR="00E514B1" w:rsidRPr="00E514B1">
        <w:rPr>
          <w:rFonts w:ascii="Times New Roman" w:eastAsia="宋体" w:hAnsi="Times New Roman" w:cs="Times New Roman"/>
          <w:sz w:val="18"/>
          <w:szCs w:val="18"/>
        </w:rPr>
        <w:t>测绘科学</w:t>
      </w:r>
      <w:r w:rsidR="00E514B1" w:rsidRPr="00E514B1">
        <w:rPr>
          <w:rFonts w:ascii="Times New Roman" w:eastAsia="宋体" w:hAnsi="Times New Roman" w:cs="Times New Roman"/>
          <w:sz w:val="18"/>
          <w:szCs w:val="18"/>
        </w:rPr>
        <w:t>,2021,46(04):178-185.</w:t>
      </w:r>
    </w:p>
    <w:p w14:paraId="1F91548D" w14:textId="04D96914" w:rsidR="00A32C3E" w:rsidRPr="00E514B1" w:rsidRDefault="00A32C3E" w:rsidP="00E465F4">
      <w:pPr>
        <w:widowControl/>
        <w:jc w:val="left"/>
        <w:rPr>
          <w:rFonts w:ascii="Times New Roman" w:eastAsia="宋体" w:hAnsi="Times New Roman" w:cs="Times New Roman"/>
          <w:sz w:val="18"/>
          <w:szCs w:val="18"/>
        </w:rPr>
      </w:pPr>
      <w:r w:rsidRPr="00312D9F">
        <w:rPr>
          <w:rFonts w:ascii="Times New Roman" w:eastAsia="宋体" w:hAnsi="Times New Roman" w:cs="Times New Roman"/>
          <w:szCs w:val="18"/>
        </w:rPr>
        <w:t>[</w:t>
      </w:r>
      <w:r w:rsidRPr="00E514B1">
        <w:rPr>
          <w:rFonts w:ascii="Times New Roman" w:eastAsia="宋体" w:hAnsi="Times New Roman" w:cs="Times New Roman"/>
          <w:szCs w:val="18"/>
        </w:rPr>
        <w:t>2</w:t>
      </w:r>
      <w:r w:rsidR="0017391F">
        <w:rPr>
          <w:rFonts w:ascii="Times New Roman" w:eastAsia="宋体" w:hAnsi="Times New Roman" w:cs="Times New Roman"/>
          <w:szCs w:val="18"/>
        </w:rPr>
        <w:t>2</w:t>
      </w:r>
      <w:r w:rsidRPr="00312D9F">
        <w:rPr>
          <w:rFonts w:ascii="Times New Roman" w:eastAsia="宋体" w:hAnsi="Times New Roman" w:cs="Times New Roman"/>
          <w:szCs w:val="18"/>
        </w:rPr>
        <w:t>]</w:t>
      </w:r>
      <w:r w:rsidR="00E514B1" w:rsidRPr="00E514B1">
        <w:rPr>
          <w:rFonts w:ascii="Times New Roman" w:eastAsia="宋体" w:hAnsi="Times New Roman" w:cs="Times New Roman"/>
          <w:color w:val="333333"/>
          <w:sz w:val="18"/>
          <w:szCs w:val="18"/>
          <w:shd w:val="clear" w:color="auto" w:fill="FFFFFF"/>
        </w:rPr>
        <w:t xml:space="preserve"> </w:t>
      </w:r>
      <w:r w:rsidR="00E514B1" w:rsidRPr="00E514B1">
        <w:rPr>
          <w:rFonts w:ascii="Times New Roman" w:eastAsia="宋体" w:hAnsi="Times New Roman" w:cs="Times New Roman"/>
          <w:color w:val="333333"/>
          <w:sz w:val="18"/>
          <w:szCs w:val="18"/>
          <w:shd w:val="clear" w:color="auto" w:fill="FFFFFF"/>
        </w:rPr>
        <w:t>艾廷华</w:t>
      </w:r>
      <w:r w:rsidR="00E514B1" w:rsidRPr="00E514B1">
        <w:rPr>
          <w:rFonts w:ascii="Times New Roman" w:eastAsia="宋体" w:hAnsi="Times New Roman" w:cs="Times New Roman"/>
          <w:color w:val="333333"/>
          <w:sz w:val="18"/>
          <w:szCs w:val="18"/>
          <w:shd w:val="clear" w:color="auto" w:fill="FFFFFF"/>
        </w:rPr>
        <w:t>.</w:t>
      </w:r>
      <w:r w:rsidR="00E514B1" w:rsidRPr="00E514B1">
        <w:rPr>
          <w:rFonts w:ascii="Times New Roman" w:eastAsia="宋体" w:hAnsi="Times New Roman" w:cs="Times New Roman"/>
          <w:color w:val="333333"/>
          <w:sz w:val="18"/>
          <w:szCs w:val="18"/>
          <w:shd w:val="clear" w:color="auto" w:fill="FFFFFF"/>
        </w:rPr>
        <w:t>动态符号与动态地图</w:t>
      </w:r>
      <w:r w:rsidR="00E514B1" w:rsidRPr="00E514B1">
        <w:rPr>
          <w:rFonts w:ascii="Times New Roman" w:eastAsia="宋体" w:hAnsi="Times New Roman" w:cs="Times New Roman"/>
          <w:color w:val="333333"/>
          <w:sz w:val="18"/>
          <w:szCs w:val="18"/>
          <w:shd w:val="clear" w:color="auto" w:fill="FFFFFF"/>
        </w:rPr>
        <w:t>[J].</w:t>
      </w:r>
      <w:r w:rsidR="00E514B1" w:rsidRPr="00E514B1">
        <w:rPr>
          <w:rFonts w:ascii="Times New Roman" w:eastAsia="宋体" w:hAnsi="Times New Roman" w:cs="Times New Roman"/>
          <w:color w:val="333333"/>
          <w:sz w:val="18"/>
          <w:szCs w:val="18"/>
          <w:shd w:val="clear" w:color="auto" w:fill="FFFFFF"/>
        </w:rPr>
        <w:t>武汉测绘科技大学学报</w:t>
      </w:r>
      <w:r w:rsidR="00E514B1" w:rsidRPr="00E514B1">
        <w:rPr>
          <w:rFonts w:ascii="Times New Roman" w:eastAsia="宋体" w:hAnsi="Times New Roman" w:cs="Times New Roman"/>
          <w:color w:val="333333"/>
          <w:sz w:val="18"/>
          <w:szCs w:val="18"/>
          <w:shd w:val="clear" w:color="auto" w:fill="FFFFFF"/>
        </w:rPr>
        <w:t>,1998(01):49-53.</w:t>
      </w:r>
    </w:p>
    <w:p w14:paraId="7689CD2E" w14:textId="0444B2D8" w:rsidR="00A32C3E" w:rsidRDefault="000D7928" w:rsidP="00A32C3E">
      <w:pPr>
        <w:widowControl/>
        <w:jc w:val="left"/>
        <w:rPr>
          <w:rFonts w:ascii="Times New Roman" w:eastAsia="宋体" w:hAnsi="Times New Roman" w:cs="Times New Roman"/>
          <w:szCs w:val="21"/>
        </w:rPr>
      </w:pPr>
      <w:ins w:id="110" w:author="cui cui" w:date="2022-05-17T16:49:00Z">
        <w:r>
          <w:rPr>
            <w:rFonts w:ascii="Times New Roman" w:eastAsia="宋体" w:hAnsi="Times New Roman" w:cs="Times New Roman" w:hint="eastAsia"/>
            <w:szCs w:val="21"/>
          </w:rPr>
          <w:t>[</w:t>
        </w:r>
        <w:r>
          <w:rPr>
            <w:rFonts w:ascii="Times New Roman" w:eastAsia="宋体" w:hAnsi="Times New Roman" w:cs="Times New Roman"/>
            <w:szCs w:val="21"/>
          </w:rPr>
          <w:t xml:space="preserve">23] </w:t>
        </w:r>
        <w:r w:rsidRPr="000D7928">
          <w:rPr>
            <w:rFonts w:hint="eastAsia"/>
            <w:noProof/>
          </w:rPr>
          <w:t>钟琳颖. 面向融媒体的古城叙事地图设计与实现 [D]; 南京师范大学, 2021.</w:t>
        </w:r>
      </w:ins>
    </w:p>
    <w:p w14:paraId="28D1141B" w14:textId="77FD10FE" w:rsidR="00A32C3E" w:rsidRDefault="00A32C3E" w:rsidP="00A32C3E">
      <w:pPr>
        <w:widowControl/>
        <w:jc w:val="left"/>
        <w:rPr>
          <w:rFonts w:ascii="Times New Roman" w:eastAsia="宋体" w:hAnsi="Times New Roman" w:cs="Times New Roman"/>
          <w:szCs w:val="21"/>
        </w:rPr>
      </w:pPr>
    </w:p>
    <w:p w14:paraId="4281E186" w14:textId="0BB5B843" w:rsidR="00A32C3E" w:rsidRDefault="00A32C3E" w:rsidP="00A32C3E">
      <w:pPr>
        <w:widowControl/>
        <w:jc w:val="left"/>
        <w:rPr>
          <w:rFonts w:ascii="Times New Roman" w:eastAsia="宋体" w:hAnsi="Times New Roman" w:cs="Times New Roman"/>
          <w:szCs w:val="21"/>
        </w:rPr>
      </w:pPr>
    </w:p>
    <w:p w14:paraId="556A8900" w14:textId="7316BAB6" w:rsidR="00A32C3E" w:rsidRDefault="00A32C3E" w:rsidP="00A32C3E">
      <w:pPr>
        <w:widowControl/>
        <w:jc w:val="left"/>
        <w:rPr>
          <w:rFonts w:ascii="Times New Roman" w:eastAsia="宋体" w:hAnsi="Times New Roman" w:cs="Times New Roman"/>
          <w:szCs w:val="21"/>
        </w:rPr>
      </w:pPr>
    </w:p>
    <w:p w14:paraId="4A05BFAB" w14:textId="5996DE28" w:rsidR="00A32C3E" w:rsidRDefault="00A32C3E" w:rsidP="00A32C3E">
      <w:pPr>
        <w:widowControl/>
        <w:jc w:val="left"/>
        <w:rPr>
          <w:rFonts w:ascii="Times New Roman" w:eastAsia="宋体" w:hAnsi="Times New Roman" w:cs="Times New Roman"/>
          <w:szCs w:val="21"/>
        </w:rPr>
      </w:pPr>
    </w:p>
    <w:p w14:paraId="2BC4B9FC" w14:textId="351FB7B6" w:rsidR="00A32C3E" w:rsidRDefault="00A32C3E" w:rsidP="00A32C3E">
      <w:pPr>
        <w:widowControl/>
        <w:jc w:val="left"/>
        <w:rPr>
          <w:rFonts w:ascii="Times New Roman" w:eastAsia="宋体" w:hAnsi="Times New Roman" w:cs="Times New Roman"/>
          <w:szCs w:val="21"/>
        </w:rPr>
      </w:pPr>
    </w:p>
    <w:p w14:paraId="1CD79FAE" w14:textId="17159288" w:rsidR="00A32C3E" w:rsidRDefault="00A32C3E" w:rsidP="00A32C3E">
      <w:pPr>
        <w:widowControl/>
        <w:jc w:val="left"/>
        <w:rPr>
          <w:rFonts w:ascii="Times New Roman" w:eastAsia="宋体" w:hAnsi="Times New Roman" w:cs="Times New Roman"/>
          <w:szCs w:val="21"/>
        </w:rPr>
      </w:pPr>
    </w:p>
    <w:p w14:paraId="2E599B8B" w14:textId="77777777" w:rsidR="00A32C3E" w:rsidRPr="00A32C3E" w:rsidRDefault="00A32C3E" w:rsidP="00A32C3E">
      <w:pPr>
        <w:snapToGrid w:val="0"/>
        <w:rPr>
          <w:rFonts w:ascii="Times New Roman" w:eastAsia="宋体" w:hAnsi="Times New Roman" w:cs="Times New Roman"/>
          <w:color w:val="222222"/>
          <w:kern w:val="0"/>
          <w:sz w:val="18"/>
          <w:szCs w:val="18"/>
        </w:rPr>
      </w:pPr>
      <w:r w:rsidRPr="00A32C3E">
        <w:rPr>
          <w:rFonts w:ascii="Times New Roman" w:eastAsia="宋体" w:hAnsi="Times New Roman" w:cs="Times New Roman"/>
          <w:noProof/>
          <w:szCs w:val="24"/>
        </w:rPr>
        <mc:AlternateContent>
          <mc:Choice Requires="wps">
            <w:drawing>
              <wp:anchor distT="0" distB="0" distL="114300" distR="114300" simplePos="0" relativeHeight="251660288" behindDoc="0" locked="0" layoutInCell="1" allowOverlap="1" wp14:anchorId="32C37EC0" wp14:editId="10E26B70">
                <wp:simplePos x="0" y="0"/>
                <wp:positionH relativeFrom="column">
                  <wp:posOffset>2626360</wp:posOffset>
                </wp:positionH>
                <wp:positionV relativeFrom="paragraph">
                  <wp:posOffset>-273685</wp:posOffset>
                </wp:positionV>
                <wp:extent cx="3347085" cy="285750"/>
                <wp:effectExtent l="6985" t="12065" r="8255" b="83185"/>
                <wp:wrapNone/>
                <wp:docPr id="10" name="自选图形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47085" cy="285750"/>
                        </a:xfrm>
                        <a:prstGeom prst="wedgeRectCallout">
                          <a:avLst>
                            <a:gd name="adj1" fmla="val -26912"/>
                            <a:gd name="adj2" fmla="val 77333"/>
                          </a:avLst>
                        </a:prstGeom>
                        <a:solidFill>
                          <a:srgbClr val="FFFFFF"/>
                        </a:solidFill>
                        <a:ln w="317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9BA080F" w14:textId="77777777" w:rsidR="00E514B1" w:rsidRDefault="00E514B1" w:rsidP="00A32C3E">
                            <w:pPr>
                              <w:rPr>
                                <w:sz w:val="18"/>
                              </w:rPr>
                            </w:pPr>
                            <w:r>
                              <w:rPr>
                                <w:rFonts w:hint="eastAsia"/>
                                <w:b/>
                                <w:sz w:val="18"/>
                              </w:rPr>
                              <w:t>在读：</w:t>
                            </w:r>
                            <w:r>
                              <w:rPr>
                                <w:rFonts w:hint="eastAsia"/>
                                <w:color w:val="FF0000"/>
                                <w:sz w:val="18"/>
                              </w:rPr>
                              <w:t>硕士研究生或博士研究生</w:t>
                            </w:r>
                            <w:r>
                              <w:rPr>
                                <w:rFonts w:hint="eastAsia"/>
                                <w:sz w:val="18"/>
                              </w:rPr>
                              <w:t>。</w:t>
                            </w:r>
                            <w:r>
                              <w:rPr>
                                <w:rFonts w:hint="eastAsia"/>
                                <w:b/>
                                <w:sz w:val="18"/>
                              </w:rPr>
                              <w:t>已毕业</w:t>
                            </w:r>
                            <w:r>
                              <w:rPr>
                                <w:rFonts w:hint="eastAsia"/>
                                <w:sz w:val="18"/>
                              </w:rPr>
                              <w:t>拿到学位为</w:t>
                            </w:r>
                            <w:r>
                              <w:rPr>
                                <w:rFonts w:hint="eastAsia"/>
                                <w:color w:val="FF0000"/>
                                <w:sz w:val="18"/>
                              </w:rPr>
                              <w:t>硕士、博士</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C37EC0"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自选图形 18" o:spid="_x0000_s1026" type="#_x0000_t61" style="position:absolute;left:0;text-align:left;margin-left:206.8pt;margin-top:-21.55pt;width:263.55pt;height:2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" adj="4987,27504" strokeweight=".25pt">
                <v:shadow color="#868686"/>
                <v:textbox>
                  <w:txbxContent>
                    <w:p w14:paraId="19BA080F" w14:textId="77777777" w:rsidR="00E514B1" w:rsidRDefault="00E514B1" w:rsidP="00A32C3E">
                      <w:pPr>
                        <w:rPr>
                          <w:sz w:val="18"/>
                        </w:rPr>
                      </w:pPr>
                      <w:r>
                        <w:rPr>
                          <w:rFonts w:hint="eastAsia"/>
                          <w:b/>
                          <w:sz w:val="18"/>
                        </w:rPr>
                        <w:t>在读：</w:t>
                      </w:r>
                      <w:r>
                        <w:rPr>
                          <w:rFonts w:hint="eastAsia"/>
                          <w:color w:val="FF0000"/>
                          <w:sz w:val="18"/>
                        </w:rPr>
                        <w:t>硕士研究生或博士研究生</w:t>
                      </w:r>
                      <w:r>
                        <w:rPr>
                          <w:rFonts w:hint="eastAsia"/>
                          <w:sz w:val="18"/>
                        </w:rPr>
                        <w:t>。</w:t>
                      </w:r>
                      <w:r>
                        <w:rPr>
                          <w:rFonts w:hint="eastAsia"/>
                          <w:b/>
                          <w:sz w:val="18"/>
                        </w:rPr>
                        <w:t>已毕业</w:t>
                      </w:r>
                      <w:r>
                        <w:rPr>
                          <w:rFonts w:hint="eastAsia"/>
                          <w:sz w:val="18"/>
                        </w:rPr>
                        <w:t>拿到学位为</w:t>
                      </w:r>
                      <w:r>
                        <w:rPr>
                          <w:rFonts w:hint="eastAsia"/>
                          <w:color w:val="FF0000"/>
                          <w:sz w:val="18"/>
                        </w:rPr>
                        <w:t>硕士、博士</w:t>
                      </w:r>
                    </w:p>
                  </w:txbxContent>
                </v:textbox>
              </v:shape>
            </w:pict>
          </mc:Fallback>
        </mc:AlternateContent>
      </w:r>
    </w:p>
    <w:p w14:paraId="3EB0E090" w14:textId="77777777" w:rsidR="00A32C3E" w:rsidRPr="00A32C3E" w:rsidRDefault="00A32C3E" w:rsidP="00A32C3E">
      <w:pPr>
        <w:rPr>
          <w:rFonts w:ascii="Times New Roman" w:eastAsia="宋体" w:hAnsi="Times New Roman" w:cs="Times New Roman"/>
          <w:szCs w:val="24"/>
        </w:rPr>
      </w:pPr>
      <w:r w:rsidRPr="00A32C3E">
        <w:rPr>
          <w:rFonts w:ascii="Times New Roman" w:eastAsia="宋体" w:hAnsi="Times New Roman" w:cs="Times New Roman" w:hint="eastAsia"/>
          <w:b/>
          <w:bCs/>
          <w:szCs w:val="24"/>
        </w:rPr>
        <w:t>作者简介：</w:t>
      </w:r>
      <w:r w:rsidRPr="00A32C3E">
        <w:rPr>
          <w:rFonts w:ascii="Times New Roman" w:eastAsia="宋体" w:hAnsi="Times New Roman" w:cs="Times New Roman" w:hint="eastAsia"/>
          <w:szCs w:val="24"/>
        </w:rPr>
        <w:t>张三成（</w:t>
      </w:r>
      <w:r w:rsidRPr="00A32C3E">
        <w:rPr>
          <w:rFonts w:ascii="Times New Roman" w:eastAsia="宋体" w:hAnsi="Times New Roman" w:cs="Times New Roman"/>
          <w:szCs w:val="24"/>
        </w:rPr>
        <w:t>1980—</w:t>
      </w:r>
      <w:r w:rsidRPr="00A32C3E">
        <w:rPr>
          <w:rFonts w:ascii="Times New Roman" w:eastAsia="宋体" w:hAnsi="Times New Roman" w:cs="Times New Roman" w:hint="eastAsia"/>
          <w:szCs w:val="24"/>
        </w:rPr>
        <w:t>），男（满族），辽宁大连人，博士研究生，讲师，</w:t>
      </w:r>
      <w:r w:rsidRPr="00A32C3E">
        <w:rPr>
          <w:rFonts w:ascii="Times New Roman" w:eastAsia="宋体" w:hAnsi="Times New Roman" w:cs="Times New Roman" w:hint="eastAsia"/>
          <w:color w:val="FF0000"/>
          <w:szCs w:val="24"/>
        </w:rPr>
        <w:t>主要研究方向为</w:t>
      </w:r>
      <w:r w:rsidRPr="00A32C3E">
        <w:rPr>
          <w:rFonts w:ascii="Times New Roman" w:eastAsia="宋体" w:hAnsi="Times New Roman" w:cs="Times New Roman" w:hint="eastAsia"/>
          <w:szCs w:val="24"/>
        </w:rPr>
        <w:t>地理信息系统应用。</w:t>
      </w:r>
    </w:p>
    <w:p w14:paraId="22A3CF94" w14:textId="77777777" w:rsidR="00A32C3E" w:rsidRPr="00A32C3E" w:rsidRDefault="00A32C3E" w:rsidP="00A32C3E">
      <w:pPr>
        <w:rPr>
          <w:rFonts w:ascii="Times New Roman" w:eastAsia="宋体" w:hAnsi="Times New Roman" w:cs="Times New Roman"/>
          <w:szCs w:val="24"/>
        </w:rPr>
      </w:pPr>
      <w:r w:rsidRPr="00A32C3E">
        <w:rPr>
          <w:rFonts w:ascii="Times New Roman" w:eastAsia="宋体" w:hAnsi="Times New Roman" w:cs="Times New Roman"/>
          <w:szCs w:val="24"/>
        </w:rPr>
        <w:t>E-mail</w:t>
      </w:r>
      <w:r w:rsidRPr="00A32C3E">
        <w:rPr>
          <w:rFonts w:ascii="Times New Roman" w:eastAsia="宋体" w:hAnsi="Times New Roman" w:cs="Times New Roman" w:hint="eastAsia"/>
          <w:szCs w:val="24"/>
        </w:rPr>
        <w:t>：</w:t>
      </w:r>
      <w:r w:rsidRPr="00A32C3E">
        <w:rPr>
          <w:rFonts w:ascii="Times New Roman" w:eastAsia="宋体" w:hAnsi="Times New Roman" w:cs="Times New Roman"/>
          <w:szCs w:val="24"/>
        </w:rPr>
        <w:t>XXX@XXX.XX</w:t>
      </w:r>
    </w:p>
    <w:p w14:paraId="015F1D63" w14:textId="77777777" w:rsidR="00A32C3E" w:rsidRPr="00A32C3E" w:rsidRDefault="00A32C3E" w:rsidP="00A32C3E">
      <w:pPr>
        <w:rPr>
          <w:rFonts w:ascii="Times New Roman" w:eastAsia="宋体" w:hAnsi="Times New Roman" w:cs="Times New Roman"/>
          <w:szCs w:val="24"/>
        </w:rPr>
      </w:pPr>
      <w:r w:rsidRPr="00A32C3E">
        <w:rPr>
          <w:rFonts w:ascii="Times New Roman" w:eastAsia="宋体" w:hAnsi="Times New Roman" w:cs="Times New Roman" w:hint="eastAsia"/>
          <w:b/>
          <w:bCs/>
          <w:szCs w:val="24"/>
        </w:rPr>
        <w:t>基金项目：</w:t>
      </w:r>
      <w:r w:rsidRPr="00A32C3E">
        <w:rPr>
          <w:rFonts w:ascii="Times New Roman" w:eastAsia="宋体" w:hAnsi="Times New Roman" w:cs="Times New Roman" w:hint="eastAsia"/>
          <w:szCs w:val="21"/>
        </w:rPr>
        <w:t>名称（编号），如：国家自然科学基金项目（</w:t>
      </w:r>
      <w:r w:rsidRPr="00A32C3E">
        <w:rPr>
          <w:rFonts w:ascii="Times New Roman" w:eastAsia="宋体" w:hAnsi="Times New Roman" w:cs="Times New Roman"/>
          <w:szCs w:val="21"/>
        </w:rPr>
        <w:t>12345678</w:t>
      </w:r>
      <w:r w:rsidRPr="00A32C3E">
        <w:rPr>
          <w:rFonts w:ascii="Times New Roman" w:eastAsia="宋体" w:hAnsi="Times New Roman" w:cs="Times New Roman" w:hint="eastAsia"/>
          <w:szCs w:val="21"/>
        </w:rPr>
        <w:t>，</w:t>
      </w:r>
      <w:r w:rsidRPr="00A32C3E">
        <w:rPr>
          <w:rFonts w:ascii="Times New Roman" w:eastAsia="宋体" w:hAnsi="Times New Roman" w:cs="Times New Roman"/>
          <w:szCs w:val="21"/>
        </w:rPr>
        <w:t>12345679</w:t>
      </w:r>
      <w:r w:rsidRPr="00A32C3E">
        <w:rPr>
          <w:rFonts w:ascii="Times New Roman" w:eastAsia="宋体" w:hAnsi="Times New Roman" w:cs="Times New Roman" w:hint="eastAsia"/>
          <w:szCs w:val="21"/>
        </w:rPr>
        <w:t>）</w:t>
      </w:r>
      <w:r w:rsidRPr="00A32C3E">
        <w:rPr>
          <w:rFonts w:ascii="Times New Roman" w:eastAsia="宋体" w:hAnsi="Times New Roman" w:cs="Times New Roman"/>
          <w:szCs w:val="21"/>
        </w:rPr>
        <w:t>; XX</w:t>
      </w:r>
      <w:r w:rsidRPr="00A32C3E">
        <w:rPr>
          <w:rFonts w:ascii="Times New Roman" w:eastAsia="宋体" w:hAnsi="Times New Roman" w:cs="Times New Roman" w:hint="eastAsia"/>
          <w:szCs w:val="21"/>
        </w:rPr>
        <w:t>自然科学基金项目（</w:t>
      </w:r>
      <w:r w:rsidRPr="00A32C3E">
        <w:rPr>
          <w:rFonts w:ascii="Times New Roman" w:eastAsia="宋体" w:hAnsi="Times New Roman" w:cs="Times New Roman"/>
          <w:szCs w:val="21"/>
        </w:rPr>
        <w:t>12345678</w:t>
      </w:r>
      <w:r w:rsidRPr="00A32C3E">
        <w:rPr>
          <w:rFonts w:ascii="Times New Roman" w:eastAsia="宋体" w:hAnsi="Times New Roman" w:cs="Times New Roman" w:hint="eastAsia"/>
          <w:szCs w:val="21"/>
        </w:rPr>
        <w:t>）</w:t>
      </w:r>
      <w:r w:rsidRPr="00A32C3E">
        <w:rPr>
          <w:rFonts w:ascii="Times New Roman" w:eastAsia="宋体" w:hAnsi="Times New Roman" w:cs="Times New Roman"/>
          <w:szCs w:val="21"/>
        </w:rPr>
        <w:t>.</w:t>
      </w:r>
    </w:p>
    <w:p w14:paraId="38F7106B" w14:textId="77777777" w:rsidR="00A32C3E" w:rsidRPr="00A32C3E" w:rsidRDefault="00A32C3E" w:rsidP="00A32C3E">
      <w:pPr>
        <w:rPr>
          <w:rFonts w:ascii="Times New Roman" w:eastAsia="宋体" w:hAnsi="Times New Roman" w:cs="Times New Roman"/>
          <w:szCs w:val="24"/>
        </w:rPr>
      </w:pPr>
      <w:r w:rsidRPr="00A32C3E">
        <w:rPr>
          <w:rFonts w:ascii="Times New Roman" w:eastAsia="宋体" w:hAnsi="Times New Roman" w:cs="Times New Roman"/>
          <w:noProof/>
          <w:szCs w:val="24"/>
        </w:rPr>
        <w:lastRenderedPageBreak/>
        <mc:AlternateContent>
          <mc:Choice Requires="wps">
            <w:drawing>
              <wp:anchor distT="0" distB="0" distL="114300" distR="114300" simplePos="0" relativeHeight="251659264" behindDoc="0" locked="0" layoutInCell="1" allowOverlap="1" wp14:anchorId="59405970" wp14:editId="14B40EE8">
                <wp:simplePos x="0" y="0"/>
                <wp:positionH relativeFrom="column">
                  <wp:posOffset>-972820</wp:posOffset>
                </wp:positionH>
                <wp:positionV relativeFrom="paragraph">
                  <wp:posOffset>83185</wp:posOffset>
                </wp:positionV>
                <wp:extent cx="843915" cy="470535"/>
                <wp:effectExtent l="8255" t="6985" r="100330" b="8255"/>
                <wp:wrapNone/>
                <wp:docPr id="3" name="Rectangular Callout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3915" cy="470535"/>
                        </a:xfrm>
                        <a:prstGeom prst="wedgeRectCallout">
                          <a:avLst>
                            <a:gd name="adj1" fmla="val 60208"/>
                            <a:gd name="adj2" fmla="val -22713"/>
                          </a:avLst>
                        </a:prstGeom>
                        <a:solidFill>
                          <a:srgbClr val="FFFFFF"/>
                        </a:solidFill>
                        <a:ln w="9525">
                          <a:solidFill>
                            <a:srgbClr val="000000"/>
                          </a:solidFill>
                          <a:miter lim="800000"/>
                          <a:headEnd/>
                          <a:tailEnd/>
                        </a:ln>
                      </wps:spPr>
                      <wps:txbx>
                        <w:txbxContent>
                          <w:p w14:paraId="10D3F48E" w14:textId="77777777" w:rsidR="00E514B1" w:rsidRDefault="00E514B1" w:rsidP="00A32C3E">
                            <w:pPr>
                              <w:rPr>
                                <w:sz w:val="18"/>
                              </w:rPr>
                            </w:pPr>
                            <w:r>
                              <w:rPr>
                                <w:rFonts w:hint="eastAsia"/>
                                <w:sz w:val="18"/>
                              </w:rPr>
                              <w:t>作者简介、基金项目等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405970" id="Rectangular Callout 147" o:spid="_x0000_s1027" type="#_x0000_t61" style="position:absolute;left:0;text-align:left;margin-left:-76.6pt;margin-top:6.55pt;width:66.45pt;height:3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" adj="23805,5894">
                <v:textbox>
                  <w:txbxContent>
                    <w:p w14:paraId="10D3F48E" w14:textId="77777777" w:rsidR="00E514B1" w:rsidRDefault="00E514B1" w:rsidP="00A32C3E">
                      <w:pPr>
                        <w:rPr>
                          <w:sz w:val="18"/>
                        </w:rPr>
                      </w:pPr>
                      <w:r>
                        <w:rPr>
                          <w:rFonts w:hint="eastAsia"/>
                          <w:sz w:val="18"/>
                        </w:rPr>
                        <w:t>作者简介、基金项目等</w:t>
                      </w:r>
                    </w:p>
                  </w:txbxContent>
                </v:textbox>
              </v:shape>
            </w:pict>
          </mc:Fallback>
        </mc:AlternateContent>
      </w:r>
      <w:r w:rsidRPr="00A32C3E">
        <w:rPr>
          <w:rFonts w:ascii="Times New Roman" w:eastAsia="宋体" w:hAnsi="Times New Roman" w:cs="Times New Roman" w:hint="eastAsia"/>
          <w:b/>
          <w:bCs/>
          <w:szCs w:val="24"/>
        </w:rPr>
        <w:t>通信作者：</w:t>
      </w:r>
      <w:r w:rsidRPr="00A32C3E">
        <w:rPr>
          <w:rFonts w:ascii="Times New Roman" w:eastAsia="宋体" w:hAnsi="Times New Roman" w:cs="Times New Roman" w:hint="eastAsia"/>
          <w:szCs w:val="24"/>
        </w:rPr>
        <w:t>李四</w:t>
      </w:r>
      <w:r w:rsidRPr="00A32C3E">
        <w:rPr>
          <w:rFonts w:ascii="Times New Roman" w:eastAsia="宋体" w:hAnsi="Times New Roman" w:cs="Times New Roman"/>
          <w:szCs w:val="24"/>
        </w:rPr>
        <w:t xml:space="preserve"> </w:t>
      </w:r>
      <w:r w:rsidRPr="00A32C3E">
        <w:rPr>
          <w:rFonts w:ascii="Times New Roman" w:eastAsia="宋体" w:hAnsi="Times New Roman" w:cs="Times New Roman" w:hint="eastAsia"/>
          <w:szCs w:val="24"/>
        </w:rPr>
        <w:t>教授</w:t>
      </w:r>
      <w:r w:rsidRPr="00A32C3E">
        <w:rPr>
          <w:rFonts w:ascii="Times New Roman" w:eastAsia="宋体" w:hAnsi="Times New Roman" w:cs="Times New Roman"/>
          <w:szCs w:val="24"/>
        </w:rPr>
        <w:t xml:space="preserve"> E-mail: XXX@XXX.XX</w:t>
      </w:r>
    </w:p>
    <w:p w14:paraId="793DAE36" w14:textId="77777777" w:rsidR="00A32C3E" w:rsidRPr="00A32C3E" w:rsidRDefault="00A32C3E" w:rsidP="00A32C3E">
      <w:pPr>
        <w:rPr>
          <w:rFonts w:ascii="Times New Roman" w:eastAsia="宋体" w:hAnsi="Times New Roman" w:cs="Times New Roman"/>
          <w:szCs w:val="24"/>
        </w:rPr>
      </w:pPr>
    </w:p>
    <w:p w14:paraId="4E515503" w14:textId="77777777" w:rsidR="00A32C3E" w:rsidRPr="00A32C3E" w:rsidRDefault="00A32C3E" w:rsidP="00A32C3E">
      <w:pPr>
        <w:rPr>
          <w:rFonts w:ascii="Times New Roman" w:eastAsia="宋体" w:hAnsi="Times New Roman" w:cs="Times New Roman"/>
          <w:szCs w:val="24"/>
        </w:rPr>
      </w:pPr>
    </w:p>
    <w:p w14:paraId="2137369F" w14:textId="77777777" w:rsidR="00A32C3E" w:rsidRPr="00A32C3E" w:rsidRDefault="00A32C3E" w:rsidP="00A32C3E">
      <w:pPr>
        <w:rPr>
          <w:rFonts w:ascii="Times New Roman" w:eastAsia="宋体" w:hAnsi="Times New Roman" w:cs="Times New Roman"/>
          <w:szCs w:val="24"/>
        </w:rPr>
      </w:pPr>
    </w:p>
    <w:p w14:paraId="5E374621" w14:textId="77777777" w:rsidR="00A32C3E" w:rsidRPr="00A32C3E" w:rsidRDefault="00A32C3E" w:rsidP="00A32C3E">
      <w:pPr>
        <w:spacing w:line="360" w:lineRule="auto"/>
        <w:rPr>
          <w:rFonts w:ascii="Times New Roman" w:eastAsia="宋体" w:hAnsi="Times New Roman" w:cs="Times New Roman"/>
          <w:b/>
          <w:szCs w:val="21"/>
        </w:rPr>
      </w:pPr>
      <w:r w:rsidRPr="00A32C3E">
        <w:rPr>
          <w:rFonts w:ascii="Times New Roman" w:eastAsia="宋体" w:hAnsi="Times New Roman" w:cs="Times New Roman" w:hint="eastAsia"/>
          <w:b/>
          <w:szCs w:val="21"/>
        </w:rPr>
        <w:t>作者信息</w:t>
      </w:r>
    </w:p>
    <w:p w14:paraId="098A4E10" w14:textId="77777777" w:rsidR="00A32C3E" w:rsidRPr="00A32C3E" w:rsidRDefault="00A32C3E" w:rsidP="00A32C3E">
      <w:pPr>
        <w:rPr>
          <w:rFonts w:ascii="Times New Roman" w:eastAsia="宋体" w:hAnsi="Times New Roman" w:cs="Times New Roman"/>
          <w:szCs w:val="24"/>
        </w:rPr>
      </w:pPr>
    </w:p>
    <w:p w14:paraId="19E168C6" w14:textId="77777777" w:rsidR="00A32C3E" w:rsidRPr="00A32C3E" w:rsidRDefault="00A32C3E" w:rsidP="00A32C3E">
      <w:pPr>
        <w:rPr>
          <w:rFonts w:ascii="Times New Roman" w:eastAsia="宋体" w:hAnsi="Times New Roman" w:cs="Times New Roman"/>
          <w:szCs w:val="21"/>
        </w:rPr>
      </w:pPr>
      <w:r w:rsidRPr="00A32C3E">
        <w:rPr>
          <w:rFonts w:ascii="Times New Roman" w:eastAsia="宋体" w:hAnsi="Times New Roman" w:cs="Times New Roman"/>
          <w:szCs w:val="21"/>
        </w:rPr>
        <w:t>1</w:t>
      </w:r>
      <w:r w:rsidRPr="00A32C3E">
        <w:rPr>
          <w:rFonts w:ascii="Times New Roman" w:eastAsia="宋体" w:hAnsi="Times New Roman" w:cs="Times New Roman" w:hint="eastAsia"/>
          <w:szCs w:val="21"/>
        </w:rPr>
        <w:t>、通信地址：（邮寄样刊，如不填或填写地址不正确，所造成损失个人承担）</w:t>
      </w:r>
    </w:p>
    <w:p w14:paraId="777D26CE" w14:textId="77777777" w:rsidR="00A32C3E" w:rsidRPr="00A32C3E" w:rsidRDefault="00A32C3E" w:rsidP="00A32C3E">
      <w:pPr>
        <w:rPr>
          <w:rFonts w:ascii="Times New Roman" w:eastAsia="宋体" w:hAnsi="Times New Roman" w:cs="Times New Roman"/>
          <w:szCs w:val="21"/>
        </w:rPr>
      </w:pPr>
      <w:r w:rsidRPr="00A32C3E">
        <w:rPr>
          <w:rFonts w:ascii="Times New Roman" w:eastAsia="宋体" w:hAnsi="Times New Roman" w:cs="Times New Roman"/>
          <w:szCs w:val="21"/>
        </w:rPr>
        <w:t>2</w:t>
      </w:r>
      <w:r w:rsidRPr="00A32C3E">
        <w:rPr>
          <w:rFonts w:ascii="Times New Roman" w:eastAsia="宋体" w:hAnsi="Times New Roman" w:cs="Times New Roman" w:hint="eastAsia"/>
          <w:szCs w:val="21"/>
        </w:rPr>
        <w:t>、手机：（核对稿件需要）</w:t>
      </w:r>
    </w:p>
    <w:p w14:paraId="1746937E" w14:textId="77777777" w:rsidR="00A32C3E" w:rsidRPr="00A32C3E" w:rsidRDefault="00A32C3E" w:rsidP="00A32C3E">
      <w:pPr>
        <w:rPr>
          <w:rFonts w:ascii="Times New Roman" w:eastAsia="宋体" w:hAnsi="Times New Roman" w:cs="Times New Roman"/>
          <w:szCs w:val="21"/>
        </w:rPr>
      </w:pPr>
      <w:r w:rsidRPr="00A32C3E">
        <w:rPr>
          <w:rFonts w:ascii="Times New Roman" w:eastAsia="宋体" w:hAnsi="Times New Roman" w:cs="Times New Roman"/>
          <w:szCs w:val="21"/>
        </w:rPr>
        <w:t>3</w:t>
      </w:r>
      <w:r w:rsidRPr="00A32C3E">
        <w:rPr>
          <w:rFonts w:ascii="Times New Roman" w:eastAsia="宋体" w:hAnsi="Times New Roman" w:cs="Times New Roman" w:hint="eastAsia"/>
          <w:szCs w:val="21"/>
        </w:rPr>
        <w:t>、身份证号：（统计稿费，上报财务备案需要）</w:t>
      </w:r>
    </w:p>
    <w:p w14:paraId="0994F68F" w14:textId="77777777" w:rsidR="00A32C3E" w:rsidRPr="00A32C3E" w:rsidRDefault="00A32C3E" w:rsidP="00A32C3E">
      <w:pPr>
        <w:rPr>
          <w:rFonts w:ascii="Times New Roman" w:eastAsia="宋体" w:hAnsi="Times New Roman" w:cs="Times New Roman"/>
          <w:szCs w:val="21"/>
        </w:rPr>
      </w:pPr>
      <w:r w:rsidRPr="00A32C3E">
        <w:rPr>
          <w:rFonts w:ascii="Times New Roman" w:eastAsia="宋体" w:hAnsi="Times New Roman" w:cs="Times New Roman"/>
          <w:szCs w:val="21"/>
        </w:rPr>
        <w:t>4</w:t>
      </w:r>
      <w:r w:rsidRPr="00A32C3E">
        <w:rPr>
          <w:rFonts w:ascii="Times New Roman" w:eastAsia="宋体" w:hAnsi="Times New Roman" w:cs="Times New Roman" w:hint="eastAsia"/>
          <w:szCs w:val="21"/>
        </w:rPr>
        <w:t>、单位：（开发票抬头）</w:t>
      </w:r>
    </w:p>
    <w:p w14:paraId="5E6763F6" w14:textId="70D6AC12" w:rsidR="00A32C3E" w:rsidRPr="00A32C3E" w:rsidRDefault="00A32C3E" w:rsidP="00A32C3E">
      <w:pPr>
        <w:widowControl/>
        <w:jc w:val="left"/>
        <w:rPr>
          <w:rFonts w:ascii="Times New Roman" w:eastAsia="宋体" w:hAnsi="Times New Roman" w:cs="Times New Roman"/>
          <w:szCs w:val="21"/>
        </w:rPr>
      </w:pPr>
    </w:p>
    <w:sectPr w:rsidR="00A32C3E" w:rsidRPr="00A32C3E">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6" w:author="Ada Yao" w:date="2022-05-17T11:38:00Z" w:initials="AY">
    <w:p w14:paraId="6383408D" w14:textId="3B49A09B" w:rsidR="002C6488" w:rsidRDefault="002C6488">
      <w:pPr>
        <w:pStyle w:val="ad"/>
      </w:pPr>
      <w:r>
        <w:rPr>
          <w:rStyle w:val="ac"/>
        </w:rPr>
        <w:annotationRef/>
      </w:r>
      <w:r>
        <w:rPr>
          <w:rFonts w:hint="eastAsia"/>
        </w:rPr>
        <w:t>这部分设计可否</w:t>
      </w:r>
      <w:proofErr w:type="gramStart"/>
      <w:r>
        <w:rPr>
          <w:rFonts w:hint="eastAsia"/>
        </w:rPr>
        <w:t>以轮播的</w:t>
      </w:r>
      <w:proofErr w:type="gramEnd"/>
      <w:r>
        <w:rPr>
          <w:rFonts w:hint="eastAsia"/>
        </w:rPr>
        <w:t>那个U</w:t>
      </w:r>
      <w:r>
        <w:t>I</w:t>
      </w:r>
      <w:r>
        <w:rPr>
          <w:rFonts w:hint="eastAsia"/>
        </w:rPr>
        <w:t>设计为例</w:t>
      </w:r>
      <w:r w:rsidR="00675A30">
        <w:rPr>
          <w:rFonts w:hint="eastAsia"/>
        </w:rPr>
        <w:t>，崔钰改一下</w:t>
      </w:r>
      <w:r w:rsidR="00E50181">
        <w:rPr>
          <w:rFonts w:hint="eastAsia"/>
        </w:rPr>
        <w:t>，突出故事地图的理念。</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383408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E07A7" w16cex:dateUtc="2022-05-17T03: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383408D" w16cid:durableId="262E07A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26DDE3" w14:textId="77777777" w:rsidR="00DA054F" w:rsidRDefault="00DA054F" w:rsidP="002D080E">
      <w:r>
        <w:separator/>
      </w:r>
    </w:p>
  </w:endnote>
  <w:endnote w:type="continuationSeparator" w:id="0">
    <w:p w14:paraId="2871B97B" w14:textId="77777777" w:rsidR="00DA054F" w:rsidRDefault="00DA054F" w:rsidP="002D08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D5C578" w14:textId="77777777" w:rsidR="00DA054F" w:rsidRDefault="00DA054F" w:rsidP="002D080E">
      <w:r>
        <w:separator/>
      </w:r>
    </w:p>
  </w:footnote>
  <w:footnote w:type="continuationSeparator" w:id="0">
    <w:p w14:paraId="5DE425BF" w14:textId="77777777" w:rsidR="00DA054F" w:rsidRDefault="00DA054F" w:rsidP="002D08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7E2C35"/>
    <w:multiLevelType w:val="hybridMultilevel"/>
    <w:tmpl w:val="6A12CE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14361937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ui cui">
    <w15:presenceInfo w15:providerId="Windows Live" w15:userId="412d67b7b11139f7"/>
  </w15:person>
  <w15:person w15:author="Ada Yao">
    <w15:presenceInfo w15:providerId="Windows Live" w15:userId="34348209c7b82f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hideSpellingErrors/>
  <w:hideGrammaticalErrors/>
  <w:proofState w:spelling="clean" w:grammar="clean"/>
  <w:trackRevision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LMwt7AwMDA0Mzc1tTRT0lEKTi0uzszPAykwqgUAX4fY5ywAAAA="/>
    <w:docVar w:name="EN.InstantFormat" w:val="&lt;ENInstantFormat&gt;&lt;Enabled&gt;1&lt;/Enabled&gt;&lt;ScanUnformatted&gt;1&lt;/ScanUnformatted&gt;&lt;ScanChanges&gt;1&lt;/ScanChanges&gt;&lt;Suspended&gt;0&lt;/Suspended&gt;&lt;/ENInstantFormat&gt;"/>
    <w:docVar w:name="EN.Layout" w:val="&lt;ENLayout&gt;&lt;Style&gt;Chinese Std GBT7714 (numeric)&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twewezt5z22s4epszcve9enxa0ewfteadxr&quot;&gt;My EndNote Library&lt;record-ids&gt;&lt;item&gt;8&lt;/item&gt;&lt;/record-ids&gt;&lt;/item&gt;&lt;/Libraries&gt;"/>
  </w:docVars>
  <w:rsids>
    <w:rsidRoot w:val="003C1DD1"/>
    <w:rsid w:val="00010A58"/>
    <w:rsid w:val="00023049"/>
    <w:rsid w:val="0003377E"/>
    <w:rsid w:val="00037109"/>
    <w:rsid w:val="000538C4"/>
    <w:rsid w:val="00077C4E"/>
    <w:rsid w:val="0009425B"/>
    <w:rsid w:val="00096474"/>
    <w:rsid w:val="000A2842"/>
    <w:rsid w:val="000B7C2D"/>
    <w:rsid w:val="000C3C51"/>
    <w:rsid w:val="000D3198"/>
    <w:rsid w:val="000D7928"/>
    <w:rsid w:val="000F7F46"/>
    <w:rsid w:val="00100CD0"/>
    <w:rsid w:val="001061EE"/>
    <w:rsid w:val="001124D1"/>
    <w:rsid w:val="00113B14"/>
    <w:rsid w:val="001202C9"/>
    <w:rsid w:val="00121765"/>
    <w:rsid w:val="00124CDB"/>
    <w:rsid w:val="00131CB3"/>
    <w:rsid w:val="00136781"/>
    <w:rsid w:val="001521D8"/>
    <w:rsid w:val="00160467"/>
    <w:rsid w:val="0017391F"/>
    <w:rsid w:val="00182220"/>
    <w:rsid w:val="001956C9"/>
    <w:rsid w:val="001A0B25"/>
    <w:rsid w:val="001B2A65"/>
    <w:rsid w:val="001B5E92"/>
    <w:rsid w:val="001C319C"/>
    <w:rsid w:val="001E5C98"/>
    <w:rsid w:val="001F1AFE"/>
    <w:rsid w:val="0020635C"/>
    <w:rsid w:val="00210E94"/>
    <w:rsid w:val="0024320A"/>
    <w:rsid w:val="002471F7"/>
    <w:rsid w:val="00286DA9"/>
    <w:rsid w:val="00292093"/>
    <w:rsid w:val="002973D2"/>
    <w:rsid w:val="002C6488"/>
    <w:rsid w:val="002D080E"/>
    <w:rsid w:val="002E4E08"/>
    <w:rsid w:val="002E57A1"/>
    <w:rsid w:val="003021C2"/>
    <w:rsid w:val="003028B9"/>
    <w:rsid w:val="00310DA2"/>
    <w:rsid w:val="00312D9F"/>
    <w:rsid w:val="00324FFC"/>
    <w:rsid w:val="00326CC6"/>
    <w:rsid w:val="00327C1D"/>
    <w:rsid w:val="003801E4"/>
    <w:rsid w:val="003829B2"/>
    <w:rsid w:val="003856BA"/>
    <w:rsid w:val="0039759E"/>
    <w:rsid w:val="003A77BE"/>
    <w:rsid w:val="003B1942"/>
    <w:rsid w:val="003C1DD1"/>
    <w:rsid w:val="003D603C"/>
    <w:rsid w:val="003D6581"/>
    <w:rsid w:val="003E3A33"/>
    <w:rsid w:val="003F09C9"/>
    <w:rsid w:val="003F4982"/>
    <w:rsid w:val="00406C53"/>
    <w:rsid w:val="004075E8"/>
    <w:rsid w:val="00430C2A"/>
    <w:rsid w:val="00432865"/>
    <w:rsid w:val="00455048"/>
    <w:rsid w:val="00455770"/>
    <w:rsid w:val="004562C2"/>
    <w:rsid w:val="00466877"/>
    <w:rsid w:val="00471957"/>
    <w:rsid w:val="004879BF"/>
    <w:rsid w:val="00492F46"/>
    <w:rsid w:val="00496EBF"/>
    <w:rsid w:val="004D4A90"/>
    <w:rsid w:val="004E1E40"/>
    <w:rsid w:val="005440BD"/>
    <w:rsid w:val="00553967"/>
    <w:rsid w:val="005A5C92"/>
    <w:rsid w:val="005B4D52"/>
    <w:rsid w:val="005C7070"/>
    <w:rsid w:val="005E1088"/>
    <w:rsid w:val="005E7E6F"/>
    <w:rsid w:val="005F69FA"/>
    <w:rsid w:val="0060088A"/>
    <w:rsid w:val="00603D4F"/>
    <w:rsid w:val="00607539"/>
    <w:rsid w:val="006111EB"/>
    <w:rsid w:val="0062167A"/>
    <w:rsid w:val="00632440"/>
    <w:rsid w:val="00641BE6"/>
    <w:rsid w:val="00642CBE"/>
    <w:rsid w:val="00642EE9"/>
    <w:rsid w:val="006547E1"/>
    <w:rsid w:val="0066589B"/>
    <w:rsid w:val="00670FCB"/>
    <w:rsid w:val="00675A30"/>
    <w:rsid w:val="0068750E"/>
    <w:rsid w:val="006A07D4"/>
    <w:rsid w:val="006A5D81"/>
    <w:rsid w:val="006B7074"/>
    <w:rsid w:val="006C133D"/>
    <w:rsid w:val="006E727B"/>
    <w:rsid w:val="006F351D"/>
    <w:rsid w:val="00720F33"/>
    <w:rsid w:val="00730404"/>
    <w:rsid w:val="0073492D"/>
    <w:rsid w:val="00736810"/>
    <w:rsid w:val="00755273"/>
    <w:rsid w:val="00762D9F"/>
    <w:rsid w:val="00763F99"/>
    <w:rsid w:val="00765027"/>
    <w:rsid w:val="00767388"/>
    <w:rsid w:val="00772F99"/>
    <w:rsid w:val="00786777"/>
    <w:rsid w:val="0079124A"/>
    <w:rsid w:val="007A0072"/>
    <w:rsid w:val="007C1FDC"/>
    <w:rsid w:val="007C37D4"/>
    <w:rsid w:val="007C3FA2"/>
    <w:rsid w:val="007C573E"/>
    <w:rsid w:val="007D5512"/>
    <w:rsid w:val="00804108"/>
    <w:rsid w:val="008224F8"/>
    <w:rsid w:val="00860A84"/>
    <w:rsid w:val="00897C9C"/>
    <w:rsid w:val="008B50D6"/>
    <w:rsid w:val="008C68F2"/>
    <w:rsid w:val="008D254A"/>
    <w:rsid w:val="009069BE"/>
    <w:rsid w:val="009209E9"/>
    <w:rsid w:val="00921E3C"/>
    <w:rsid w:val="00922673"/>
    <w:rsid w:val="009241ED"/>
    <w:rsid w:val="009307F4"/>
    <w:rsid w:val="0093117E"/>
    <w:rsid w:val="00942FB6"/>
    <w:rsid w:val="00944EC6"/>
    <w:rsid w:val="0095125B"/>
    <w:rsid w:val="00962647"/>
    <w:rsid w:val="00964330"/>
    <w:rsid w:val="00970B2C"/>
    <w:rsid w:val="00970BFE"/>
    <w:rsid w:val="00970C8E"/>
    <w:rsid w:val="00980EDC"/>
    <w:rsid w:val="00983C98"/>
    <w:rsid w:val="009A3AC8"/>
    <w:rsid w:val="009A5429"/>
    <w:rsid w:val="009B4A14"/>
    <w:rsid w:val="009C4A54"/>
    <w:rsid w:val="009D3557"/>
    <w:rsid w:val="009F4157"/>
    <w:rsid w:val="00A23C98"/>
    <w:rsid w:val="00A3026B"/>
    <w:rsid w:val="00A32C3E"/>
    <w:rsid w:val="00A35EF7"/>
    <w:rsid w:val="00A462A4"/>
    <w:rsid w:val="00A520AD"/>
    <w:rsid w:val="00A66930"/>
    <w:rsid w:val="00A81928"/>
    <w:rsid w:val="00A85C79"/>
    <w:rsid w:val="00AB081A"/>
    <w:rsid w:val="00AF456D"/>
    <w:rsid w:val="00B0790F"/>
    <w:rsid w:val="00B10855"/>
    <w:rsid w:val="00B13974"/>
    <w:rsid w:val="00B152F1"/>
    <w:rsid w:val="00B204F7"/>
    <w:rsid w:val="00B21C6B"/>
    <w:rsid w:val="00B23A78"/>
    <w:rsid w:val="00B26338"/>
    <w:rsid w:val="00B27E6E"/>
    <w:rsid w:val="00B53ED6"/>
    <w:rsid w:val="00B55223"/>
    <w:rsid w:val="00B73825"/>
    <w:rsid w:val="00B977B2"/>
    <w:rsid w:val="00BA1A2C"/>
    <w:rsid w:val="00BB05E5"/>
    <w:rsid w:val="00BC2CAE"/>
    <w:rsid w:val="00BD3BCB"/>
    <w:rsid w:val="00BF5CC1"/>
    <w:rsid w:val="00C069E6"/>
    <w:rsid w:val="00C136D2"/>
    <w:rsid w:val="00C17078"/>
    <w:rsid w:val="00C37903"/>
    <w:rsid w:val="00C459DD"/>
    <w:rsid w:val="00C62498"/>
    <w:rsid w:val="00C72C5B"/>
    <w:rsid w:val="00C923B2"/>
    <w:rsid w:val="00C94172"/>
    <w:rsid w:val="00CB01F5"/>
    <w:rsid w:val="00CB7A91"/>
    <w:rsid w:val="00CC26C0"/>
    <w:rsid w:val="00CC39D7"/>
    <w:rsid w:val="00CF3808"/>
    <w:rsid w:val="00D132C4"/>
    <w:rsid w:val="00D317A9"/>
    <w:rsid w:val="00D320B5"/>
    <w:rsid w:val="00D416C9"/>
    <w:rsid w:val="00D512BE"/>
    <w:rsid w:val="00D5177D"/>
    <w:rsid w:val="00D72E70"/>
    <w:rsid w:val="00D77119"/>
    <w:rsid w:val="00D911E1"/>
    <w:rsid w:val="00D97E46"/>
    <w:rsid w:val="00DA054F"/>
    <w:rsid w:val="00DC4505"/>
    <w:rsid w:val="00DE4151"/>
    <w:rsid w:val="00DF1C18"/>
    <w:rsid w:val="00E149AD"/>
    <w:rsid w:val="00E24C3F"/>
    <w:rsid w:val="00E32D18"/>
    <w:rsid w:val="00E43F0F"/>
    <w:rsid w:val="00E465F4"/>
    <w:rsid w:val="00E50181"/>
    <w:rsid w:val="00E514B1"/>
    <w:rsid w:val="00E51803"/>
    <w:rsid w:val="00E625DA"/>
    <w:rsid w:val="00E71561"/>
    <w:rsid w:val="00E7479B"/>
    <w:rsid w:val="00E83E88"/>
    <w:rsid w:val="00E90853"/>
    <w:rsid w:val="00E9550C"/>
    <w:rsid w:val="00EA15DF"/>
    <w:rsid w:val="00EA382E"/>
    <w:rsid w:val="00EB6589"/>
    <w:rsid w:val="00ED1A89"/>
    <w:rsid w:val="00EE0EF6"/>
    <w:rsid w:val="00EE235C"/>
    <w:rsid w:val="00EF0A86"/>
    <w:rsid w:val="00EF590F"/>
    <w:rsid w:val="00F1480B"/>
    <w:rsid w:val="00F25D73"/>
    <w:rsid w:val="00F25E1B"/>
    <w:rsid w:val="00F30F28"/>
    <w:rsid w:val="00F40657"/>
    <w:rsid w:val="00F43408"/>
    <w:rsid w:val="00F5276D"/>
    <w:rsid w:val="00F71A0D"/>
    <w:rsid w:val="00F80BFA"/>
    <w:rsid w:val="00F80C82"/>
    <w:rsid w:val="00FD5AFC"/>
    <w:rsid w:val="00FF1AA6"/>
    <w:rsid w:val="00FF50FF"/>
    <w:rsid w:val="00FF70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771774"/>
  <w15:chartTrackingRefBased/>
  <w15:docId w15:val="{0530F6C1-12D3-4E8A-A186-EA4DDE90B9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semiHidden/>
    <w:unhideWhenUsed/>
    <w:qFormat/>
    <w:rsid w:val="00607539"/>
    <w:pPr>
      <w:keepNext/>
      <w:tabs>
        <w:tab w:val="left" w:pos="0"/>
      </w:tabs>
      <w:snapToGrid w:val="0"/>
      <w:spacing w:before="240" w:after="60" w:line="360" w:lineRule="auto"/>
      <w:outlineLvl w:val="1"/>
    </w:pPr>
    <w:rPr>
      <w:rFonts w:ascii="Times New Roman" w:eastAsia="宋体" w:hAnsi="Times New Roman" w:cs="Arial"/>
      <w:b/>
      <w:bCs/>
      <w:iCs/>
      <w:color w:val="000000"/>
      <w:kern w:val="0"/>
      <w:sz w:val="28"/>
      <w:szCs w:val="28"/>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C94172"/>
    <w:pPr>
      <w:ind w:leftChars="2500" w:left="100"/>
    </w:pPr>
  </w:style>
  <w:style w:type="character" w:customStyle="1" w:styleId="a4">
    <w:name w:val="日期 字符"/>
    <w:basedOn w:val="a0"/>
    <w:link w:val="a3"/>
    <w:uiPriority w:val="99"/>
    <w:semiHidden/>
    <w:rsid w:val="00C94172"/>
  </w:style>
  <w:style w:type="table" w:styleId="a5">
    <w:name w:val="Table Grid"/>
    <w:basedOn w:val="a1"/>
    <w:uiPriority w:val="39"/>
    <w:rsid w:val="00C923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2D080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2D080E"/>
    <w:rPr>
      <w:sz w:val="18"/>
      <w:szCs w:val="18"/>
    </w:rPr>
  </w:style>
  <w:style w:type="paragraph" w:styleId="a8">
    <w:name w:val="footer"/>
    <w:basedOn w:val="a"/>
    <w:link w:val="a9"/>
    <w:uiPriority w:val="99"/>
    <w:unhideWhenUsed/>
    <w:rsid w:val="002D080E"/>
    <w:pPr>
      <w:tabs>
        <w:tab w:val="center" w:pos="4153"/>
        <w:tab w:val="right" w:pos="8306"/>
      </w:tabs>
      <w:snapToGrid w:val="0"/>
      <w:jc w:val="left"/>
    </w:pPr>
    <w:rPr>
      <w:sz w:val="18"/>
      <w:szCs w:val="18"/>
    </w:rPr>
  </w:style>
  <w:style w:type="character" w:customStyle="1" w:styleId="a9">
    <w:name w:val="页脚 字符"/>
    <w:basedOn w:val="a0"/>
    <w:link w:val="a8"/>
    <w:uiPriority w:val="99"/>
    <w:rsid w:val="002D080E"/>
    <w:rPr>
      <w:sz w:val="18"/>
      <w:szCs w:val="18"/>
    </w:rPr>
  </w:style>
  <w:style w:type="character" w:customStyle="1" w:styleId="20">
    <w:name w:val="标题 2 字符"/>
    <w:basedOn w:val="a0"/>
    <w:link w:val="2"/>
    <w:uiPriority w:val="9"/>
    <w:semiHidden/>
    <w:rsid w:val="00607539"/>
    <w:rPr>
      <w:rFonts w:ascii="Times New Roman" w:eastAsia="宋体" w:hAnsi="Times New Roman" w:cs="Arial"/>
      <w:b/>
      <w:bCs/>
      <w:iCs/>
      <w:color w:val="000000"/>
      <w:kern w:val="0"/>
      <w:sz w:val="28"/>
      <w:szCs w:val="28"/>
      <w:lang w:eastAsia="en-US"/>
    </w:rPr>
  </w:style>
  <w:style w:type="paragraph" w:styleId="aa">
    <w:name w:val="Balloon Text"/>
    <w:basedOn w:val="a"/>
    <w:link w:val="ab"/>
    <w:uiPriority w:val="99"/>
    <w:semiHidden/>
    <w:unhideWhenUsed/>
    <w:rsid w:val="00765027"/>
    <w:rPr>
      <w:sz w:val="18"/>
      <w:szCs w:val="18"/>
    </w:rPr>
  </w:style>
  <w:style w:type="character" w:customStyle="1" w:styleId="ab">
    <w:name w:val="批注框文本 字符"/>
    <w:basedOn w:val="a0"/>
    <w:link w:val="aa"/>
    <w:uiPriority w:val="99"/>
    <w:semiHidden/>
    <w:rsid w:val="00765027"/>
    <w:rPr>
      <w:sz w:val="18"/>
      <w:szCs w:val="18"/>
    </w:rPr>
  </w:style>
  <w:style w:type="character" w:styleId="ac">
    <w:name w:val="annotation reference"/>
    <w:basedOn w:val="a0"/>
    <w:uiPriority w:val="99"/>
    <w:semiHidden/>
    <w:unhideWhenUsed/>
    <w:rsid w:val="00D5177D"/>
    <w:rPr>
      <w:sz w:val="21"/>
      <w:szCs w:val="21"/>
    </w:rPr>
  </w:style>
  <w:style w:type="paragraph" w:styleId="ad">
    <w:name w:val="annotation text"/>
    <w:basedOn w:val="a"/>
    <w:link w:val="ae"/>
    <w:uiPriority w:val="99"/>
    <w:semiHidden/>
    <w:unhideWhenUsed/>
    <w:rsid w:val="00D5177D"/>
    <w:pPr>
      <w:jc w:val="left"/>
    </w:pPr>
  </w:style>
  <w:style w:type="character" w:customStyle="1" w:styleId="ae">
    <w:name w:val="批注文字 字符"/>
    <w:basedOn w:val="a0"/>
    <w:link w:val="ad"/>
    <w:uiPriority w:val="99"/>
    <w:semiHidden/>
    <w:rsid w:val="00D5177D"/>
  </w:style>
  <w:style w:type="paragraph" w:styleId="af">
    <w:name w:val="annotation subject"/>
    <w:basedOn w:val="ad"/>
    <w:next w:val="ad"/>
    <w:link w:val="af0"/>
    <w:uiPriority w:val="99"/>
    <w:semiHidden/>
    <w:unhideWhenUsed/>
    <w:rsid w:val="00D5177D"/>
    <w:rPr>
      <w:b/>
      <w:bCs/>
    </w:rPr>
  </w:style>
  <w:style w:type="character" w:customStyle="1" w:styleId="af0">
    <w:name w:val="批注主题 字符"/>
    <w:basedOn w:val="ae"/>
    <w:link w:val="af"/>
    <w:uiPriority w:val="99"/>
    <w:semiHidden/>
    <w:rsid w:val="00D5177D"/>
    <w:rPr>
      <w:b/>
      <w:bCs/>
    </w:rPr>
  </w:style>
  <w:style w:type="paragraph" w:styleId="af1">
    <w:name w:val="Revision"/>
    <w:hidden/>
    <w:uiPriority w:val="99"/>
    <w:semiHidden/>
    <w:rsid w:val="00A35EF7"/>
  </w:style>
  <w:style w:type="paragraph" w:styleId="af2">
    <w:name w:val="List Paragraph"/>
    <w:basedOn w:val="a"/>
    <w:uiPriority w:val="34"/>
    <w:qFormat/>
    <w:rsid w:val="00471957"/>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340712">
      <w:bodyDiv w:val="1"/>
      <w:marLeft w:val="0"/>
      <w:marRight w:val="0"/>
      <w:marTop w:val="0"/>
      <w:marBottom w:val="0"/>
      <w:divBdr>
        <w:top w:val="none" w:sz="0" w:space="0" w:color="auto"/>
        <w:left w:val="none" w:sz="0" w:space="0" w:color="auto"/>
        <w:bottom w:val="none" w:sz="0" w:space="0" w:color="auto"/>
        <w:right w:val="none" w:sz="0" w:space="0" w:color="auto"/>
      </w:divBdr>
    </w:div>
    <w:div w:id="465318134">
      <w:bodyDiv w:val="1"/>
      <w:marLeft w:val="0"/>
      <w:marRight w:val="0"/>
      <w:marTop w:val="0"/>
      <w:marBottom w:val="0"/>
      <w:divBdr>
        <w:top w:val="none" w:sz="0" w:space="0" w:color="auto"/>
        <w:left w:val="none" w:sz="0" w:space="0" w:color="auto"/>
        <w:bottom w:val="none" w:sz="0" w:space="0" w:color="auto"/>
        <w:right w:val="none" w:sz="0" w:space="0" w:color="auto"/>
      </w:divBdr>
    </w:div>
    <w:div w:id="591938787">
      <w:bodyDiv w:val="1"/>
      <w:marLeft w:val="0"/>
      <w:marRight w:val="0"/>
      <w:marTop w:val="0"/>
      <w:marBottom w:val="0"/>
      <w:divBdr>
        <w:top w:val="none" w:sz="0" w:space="0" w:color="auto"/>
        <w:left w:val="none" w:sz="0" w:space="0" w:color="auto"/>
        <w:bottom w:val="none" w:sz="0" w:space="0" w:color="auto"/>
        <w:right w:val="none" w:sz="0" w:space="0" w:color="auto"/>
      </w:divBdr>
    </w:div>
    <w:div w:id="707991224">
      <w:bodyDiv w:val="1"/>
      <w:marLeft w:val="0"/>
      <w:marRight w:val="0"/>
      <w:marTop w:val="0"/>
      <w:marBottom w:val="0"/>
      <w:divBdr>
        <w:top w:val="none" w:sz="0" w:space="0" w:color="auto"/>
        <w:left w:val="none" w:sz="0" w:space="0" w:color="auto"/>
        <w:bottom w:val="none" w:sz="0" w:space="0" w:color="auto"/>
        <w:right w:val="none" w:sz="0" w:space="0" w:color="auto"/>
      </w:divBdr>
    </w:div>
    <w:div w:id="935557155">
      <w:bodyDiv w:val="1"/>
      <w:marLeft w:val="0"/>
      <w:marRight w:val="0"/>
      <w:marTop w:val="0"/>
      <w:marBottom w:val="0"/>
      <w:divBdr>
        <w:top w:val="none" w:sz="0" w:space="0" w:color="auto"/>
        <w:left w:val="none" w:sz="0" w:space="0" w:color="auto"/>
        <w:bottom w:val="none" w:sz="0" w:space="0" w:color="auto"/>
        <w:right w:val="none" w:sz="0" w:space="0" w:color="auto"/>
      </w:divBdr>
    </w:div>
    <w:div w:id="942416273">
      <w:bodyDiv w:val="1"/>
      <w:marLeft w:val="0"/>
      <w:marRight w:val="0"/>
      <w:marTop w:val="0"/>
      <w:marBottom w:val="0"/>
      <w:divBdr>
        <w:top w:val="none" w:sz="0" w:space="0" w:color="auto"/>
        <w:left w:val="none" w:sz="0" w:space="0" w:color="auto"/>
        <w:bottom w:val="none" w:sz="0" w:space="0" w:color="auto"/>
        <w:right w:val="none" w:sz="0" w:space="0" w:color="auto"/>
      </w:divBdr>
    </w:div>
    <w:div w:id="1375231771">
      <w:bodyDiv w:val="1"/>
      <w:marLeft w:val="0"/>
      <w:marRight w:val="0"/>
      <w:marTop w:val="0"/>
      <w:marBottom w:val="0"/>
      <w:divBdr>
        <w:top w:val="none" w:sz="0" w:space="0" w:color="auto"/>
        <w:left w:val="none" w:sz="0" w:space="0" w:color="auto"/>
        <w:bottom w:val="none" w:sz="0" w:space="0" w:color="auto"/>
        <w:right w:val="none" w:sz="0" w:space="0" w:color="auto"/>
      </w:divBdr>
    </w:div>
    <w:div w:id="1472558871">
      <w:bodyDiv w:val="1"/>
      <w:marLeft w:val="0"/>
      <w:marRight w:val="0"/>
      <w:marTop w:val="0"/>
      <w:marBottom w:val="0"/>
      <w:divBdr>
        <w:top w:val="none" w:sz="0" w:space="0" w:color="auto"/>
        <w:left w:val="none" w:sz="0" w:space="0" w:color="auto"/>
        <w:bottom w:val="none" w:sz="0" w:space="0" w:color="auto"/>
        <w:right w:val="none" w:sz="0" w:space="0" w:color="auto"/>
      </w:divBdr>
    </w:div>
    <w:div w:id="1812670453">
      <w:bodyDiv w:val="1"/>
      <w:marLeft w:val="0"/>
      <w:marRight w:val="0"/>
      <w:marTop w:val="0"/>
      <w:marBottom w:val="0"/>
      <w:divBdr>
        <w:top w:val="none" w:sz="0" w:space="0" w:color="auto"/>
        <w:left w:val="none" w:sz="0" w:space="0" w:color="auto"/>
        <w:bottom w:val="none" w:sz="0" w:space="0" w:color="auto"/>
        <w:right w:val="none" w:sz="0" w:space="0" w:color="auto"/>
      </w:divBdr>
    </w:div>
    <w:div w:id="1859543548">
      <w:bodyDiv w:val="1"/>
      <w:marLeft w:val="0"/>
      <w:marRight w:val="0"/>
      <w:marTop w:val="0"/>
      <w:marBottom w:val="0"/>
      <w:divBdr>
        <w:top w:val="none" w:sz="0" w:space="0" w:color="auto"/>
        <w:left w:val="none" w:sz="0" w:space="0" w:color="auto"/>
        <w:bottom w:val="none" w:sz="0" w:space="0" w:color="auto"/>
        <w:right w:val="none" w:sz="0" w:space="0" w:color="auto"/>
      </w:divBdr>
    </w:div>
    <w:div w:id="1873617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microsoft.com/office/2018/08/relationships/commentsExtensible" Target="commentsExtensible.xml"/><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png"/><Relationship Id="rId12" Type="http://schemas.microsoft.com/office/2016/09/relationships/commentsIds" Target="commentsIds.xml"/><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microsoft.com/office/2011/relationships/commentsExtended" Target="commentsExtended.xml"/><Relationship Id="rId24" Type="http://schemas.microsoft.com/office/2011/relationships/people" Target="people.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comments" Target="comments.xm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182</TotalTime>
  <Pages>11</Pages>
  <Words>1611</Words>
  <Characters>9186</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Gaolusimida</dc:creator>
  <cp:keywords/>
  <dc:description/>
  <cp:lastModifiedBy>cui cui</cp:lastModifiedBy>
  <cp:revision>11</cp:revision>
  <dcterms:created xsi:type="dcterms:W3CDTF">2022-05-17T06:34:00Z</dcterms:created>
  <dcterms:modified xsi:type="dcterms:W3CDTF">2022-05-18T07:58:00Z</dcterms:modified>
</cp:coreProperties>
</file>